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A048A" w14:textId="77777777" w:rsidR="006C16E1" w:rsidRDefault="00F945AF">
      <w:pPr>
        <w:pBdr>
          <w:top w:val="nil"/>
          <w:left w:val="nil"/>
          <w:bottom w:val="nil"/>
          <w:right w:val="nil"/>
          <w:between w:val="nil"/>
        </w:pBdr>
        <w:tabs>
          <w:tab w:val="left" w:pos="720"/>
        </w:tabs>
        <w:spacing w:after="280" w:line="360" w:lineRule="auto"/>
        <w:jc w:val="center"/>
        <w:rPr>
          <w:b/>
          <w:color w:val="000000"/>
          <w:sz w:val="36"/>
          <w:szCs w:val="36"/>
        </w:rPr>
      </w:pPr>
      <w:r>
        <w:rPr>
          <w:noProof/>
        </w:rPr>
        <w:drawing>
          <wp:anchor distT="0" distB="0" distL="0" distR="0" simplePos="0" relativeHeight="251658240" behindDoc="1" locked="0" layoutInCell="1" hidden="0" allowOverlap="1" wp14:anchorId="4D53B5F3" wp14:editId="0D875C63">
            <wp:simplePos x="0" y="0"/>
            <wp:positionH relativeFrom="margin">
              <wp:posOffset>-535940</wp:posOffset>
            </wp:positionH>
            <wp:positionV relativeFrom="paragraph">
              <wp:posOffset>6350</wp:posOffset>
            </wp:positionV>
            <wp:extent cx="6666865" cy="9218930"/>
            <wp:effectExtent l="19050" t="19050" r="19685" b="20320"/>
            <wp:wrapNone/>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6666865" cy="9218930"/>
                    </a:xfrm>
                    <a:prstGeom prst="rect">
                      <a:avLst/>
                    </a:prstGeom>
                    <a:ln w="9525">
                      <a:solidFill>
                        <a:srgbClr val="0000FF"/>
                      </a:solidFill>
                      <a:prstDash val="solid"/>
                    </a:ln>
                  </pic:spPr>
                </pic:pic>
              </a:graphicData>
            </a:graphic>
          </wp:anchor>
        </w:drawing>
      </w:r>
    </w:p>
    <w:p w14:paraId="7F0CFA9F" w14:textId="77777777" w:rsidR="006C16E1" w:rsidRDefault="00F945AF">
      <w:pPr>
        <w:ind w:firstLine="567"/>
        <w:jc w:val="center"/>
      </w:pPr>
      <w:r>
        <w:rPr>
          <w:b/>
        </w:rPr>
        <w:t>ĐẠI HỌC BÁCH KHOA HÀ NỘI</w:t>
      </w:r>
    </w:p>
    <w:p w14:paraId="2FF79375" w14:textId="77777777" w:rsidR="006C16E1" w:rsidRDefault="00F945AF">
      <w:pPr>
        <w:ind w:firstLine="567"/>
        <w:jc w:val="center"/>
      </w:pPr>
      <w:r>
        <w:rPr>
          <w:b/>
        </w:rPr>
        <w:t xml:space="preserve"> TRƯỜNG CÔNG NGHỆ THÔNG TIN VÀ TRUYỀN THÔNG</w:t>
      </w:r>
    </w:p>
    <w:p w14:paraId="47E0C658" w14:textId="77777777" w:rsidR="006C16E1" w:rsidRDefault="00F945AF">
      <w:pPr>
        <w:jc w:val="center"/>
      </w:pPr>
      <w:r>
        <w:t>-----🙞🙜🕮🙞🙜-----</w:t>
      </w:r>
    </w:p>
    <w:p w14:paraId="15260BD1" w14:textId="77777777" w:rsidR="006C16E1" w:rsidRDefault="006C16E1">
      <w:pPr>
        <w:jc w:val="center"/>
      </w:pPr>
    </w:p>
    <w:p w14:paraId="6FA00F57" w14:textId="2F127792" w:rsidR="006C16E1" w:rsidRDefault="00F945AF">
      <w:pPr>
        <w:jc w:val="center"/>
      </w:pPr>
      <w:r>
        <w:rPr>
          <w:b/>
        </w:rPr>
        <w:br/>
      </w:r>
      <w:r w:rsidR="0057673F">
        <w:rPr>
          <w:noProof/>
        </w:rPr>
        <w:drawing>
          <wp:inline distT="0" distB="0" distL="0" distR="0" wp14:anchorId="591CFF99" wp14:editId="1D4234D4">
            <wp:extent cx="1865468" cy="2501900"/>
            <wp:effectExtent l="0" t="0" r="1905" b="0"/>
            <wp:docPr id="1823799965" name="Picture 1" descr="Chương trình ELITECH Công nghệ Thông tin Toàn cầu (Global ICT - IT-E7) -  So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ương trình ELITECH Công nghệ Thông tin Toàn cầu (Global ICT - IT-E7) -  SoI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1247" cy="2523062"/>
                    </a:xfrm>
                    <a:prstGeom prst="rect">
                      <a:avLst/>
                    </a:prstGeom>
                    <a:noFill/>
                    <a:ln>
                      <a:noFill/>
                    </a:ln>
                  </pic:spPr>
                </pic:pic>
              </a:graphicData>
            </a:graphic>
          </wp:inline>
        </w:drawing>
      </w:r>
    </w:p>
    <w:p w14:paraId="6A796235" w14:textId="77777777" w:rsidR="006C16E1" w:rsidRDefault="006C16E1">
      <w:pPr>
        <w:jc w:val="center"/>
        <w:rPr>
          <w:sz w:val="40"/>
          <w:szCs w:val="40"/>
        </w:rPr>
      </w:pPr>
    </w:p>
    <w:p w14:paraId="4DB970C8" w14:textId="77777777" w:rsidR="006C16E1" w:rsidRDefault="00F945AF">
      <w:pPr>
        <w:jc w:val="center"/>
        <w:rPr>
          <w:sz w:val="40"/>
          <w:szCs w:val="40"/>
        </w:rPr>
      </w:pPr>
      <w:r>
        <w:rPr>
          <w:b/>
          <w:sz w:val="40"/>
          <w:szCs w:val="40"/>
        </w:rPr>
        <w:t xml:space="preserve">BÀI TẬP LỚN </w:t>
      </w:r>
    </w:p>
    <w:p w14:paraId="5E288737" w14:textId="77777777" w:rsidR="006C16E1" w:rsidRDefault="006C16E1">
      <w:pPr>
        <w:jc w:val="center"/>
      </w:pPr>
    </w:p>
    <w:p w14:paraId="53D82BA9" w14:textId="77777777" w:rsidR="006C16E1" w:rsidRDefault="00F945AF">
      <w:pPr>
        <w:jc w:val="center"/>
      </w:pPr>
      <w:r>
        <w:rPr>
          <w:b/>
        </w:rPr>
        <w:t>LẬP TRÌNH HƯỚNG ĐỐI TƯỢNG</w:t>
      </w:r>
    </w:p>
    <w:p w14:paraId="270FD4B4" w14:textId="77777777" w:rsidR="006C16E1" w:rsidRDefault="006C16E1">
      <w:pPr>
        <w:jc w:val="center"/>
        <w:rPr>
          <w:sz w:val="28"/>
          <w:szCs w:val="28"/>
        </w:rPr>
      </w:pPr>
    </w:p>
    <w:p w14:paraId="255FBCDB" w14:textId="77777777" w:rsidR="006C16E1" w:rsidRDefault="00F945AF">
      <w:pPr>
        <w:jc w:val="center"/>
        <w:rPr>
          <w:sz w:val="28"/>
          <w:szCs w:val="28"/>
        </w:rPr>
      </w:pPr>
      <w:r>
        <w:rPr>
          <w:b/>
          <w:sz w:val="28"/>
          <w:szCs w:val="28"/>
        </w:rPr>
        <w:t>ĐỀ TÀI: XÂY DỰNG MỘT GAME VƯỢT CHƯỚNG NGẠI VẬT</w:t>
      </w:r>
    </w:p>
    <w:p w14:paraId="22E3A0FB" w14:textId="4D60FC10" w:rsidR="006C16E1" w:rsidRDefault="00F945AF" w:rsidP="0057673F">
      <w:pPr>
        <w:jc w:val="center"/>
        <w:rPr>
          <w:sz w:val="28"/>
          <w:szCs w:val="28"/>
        </w:rPr>
      </w:pPr>
      <w:r>
        <w:rPr>
          <w:b/>
          <w:sz w:val="28"/>
          <w:szCs w:val="28"/>
        </w:rPr>
        <w:t>SIDE – SCROLLING MUSIC PLATFORM 2D</w:t>
      </w:r>
    </w:p>
    <w:p w14:paraId="11A38B90" w14:textId="77777777" w:rsidR="006C16E1" w:rsidRDefault="006C16E1">
      <w:pPr>
        <w:shd w:val="clear" w:color="auto" w:fill="FFFFFF"/>
        <w:rPr>
          <w:sz w:val="28"/>
          <w:szCs w:val="28"/>
        </w:rPr>
      </w:pPr>
    </w:p>
    <w:p w14:paraId="4A2DC6A3" w14:textId="77777777" w:rsidR="006C16E1" w:rsidRDefault="006C16E1">
      <w:pPr>
        <w:shd w:val="clear" w:color="auto" w:fill="FFFFFF"/>
      </w:pPr>
    </w:p>
    <w:p w14:paraId="592A4550" w14:textId="277770EB" w:rsidR="006C16E1" w:rsidRDefault="00F945AF">
      <w:pPr>
        <w:shd w:val="clear" w:color="auto" w:fill="FFFFFF"/>
        <w:jc w:val="center"/>
      </w:pPr>
      <w:r>
        <w:rPr>
          <w:b/>
        </w:rPr>
        <w:t>Giáo viên hướng dẫn: TS. Trần Nhật Hoá</w:t>
      </w:r>
    </w:p>
    <w:p w14:paraId="45B1EFB2" w14:textId="77777777" w:rsidR="006C16E1" w:rsidRDefault="006C16E1">
      <w:pPr>
        <w:shd w:val="clear" w:color="auto" w:fill="FFFFFF"/>
        <w:jc w:val="center"/>
      </w:pPr>
    </w:p>
    <w:p w14:paraId="56454D24" w14:textId="08441E88" w:rsidR="006C16E1" w:rsidRDefault="00F945AF">
      <w:pPr>
        <w:shd w:val="clear" w:color="auto" w:fill="FFFFFF"/>
        <w:jc w:val="center"/>
      </w:pPr>
      <w:r>
        <w:rPr>
          <w:b/>
        </w:rPr>
        <w:t>Mã lớp: 1</w:t>
      </w:r>
      <w:r w:rsidR="0057673F">
        <w:rPr>
          <w:b/>
        </w:rPr>
        <w:t>49433</w:t>
      </w:r>
      <w:r>
        <w:rPr>
          <w:b/>
        </w:rPr>
        <w:t xml:space="preserve">    -  Nhóm: 78</w:t>
      </w:r>
    </w:p>
    <w:p w14:paraId="3BAD30E0" w14:textId="77777777" w:rsidR="006C16E1" w:rsidRDefault="006C16E1">
      <w:pPr>
        <w:shd w:val="clear" w:color="auto" w:fill="FFFFFF"/>
      </w:pPr>
    </w:p>
    <w:p w14:paraId="7E38D032" w14:textId="77777777" w:rsidR="006C16E1" w:rsidRDefault="00F945AF">
      <w:pPr>
        <w:shd w:val="clear" w:color="auto" w:fill="FFFFFF"/>
        <w:spacing w:line="276" w:lineRule="auto"/>
        <w:jc w:val="center"/>
      </w:pPr>
      <w:r>
        <w:rPr>
          <w:b/>
        </w:rPr>
        <w:t>Sinh viên thực hiện: Nguyễn Thị Trà My – 20225049</w:t>
      </w:r>
    </w:p>
    <w:p w14:paraId="649811A9" w14:textId="77777777" w:rsidR="006C16E1" w:rsidRDefault="00F945AF">
      <w:pPr>
        <w:shd w:val="clear" w:color="auto" w:fill="FFFFFF"/>
        <w:spacing w:line="276" w:lineRule="auto"/>
      </w:pPr>
      <w:r>
        <w:rPr>
          <w:b/>
        </w:rPr>
        <w:tab/>
      </w:r>
      <w:r>
        <w:rPr>
          <w:b/>
        </w:rPr>
        <w:tab/>
      </w:r>
      <w:r>
        <w:rPr>
          <w:b/>
        </w:rPr>
        <w:tab/>
      </w:r>
      <w:r>
        <w:rPr>
          <w:b/>
        </w:rPr>
        <w:tab/>
      </w:r>
      <w:r>
        <w:rPr>
          <w:b/>
        </w:rPr>
        <w:tab/>
        <w:t xml:space="preserve">     Vi Hùng Đức – 20224836 </w:t>
      </w:r>
    </w:p>
    <w:p w14:paraId="38EA7835" w14:textId="77777777" w:rsidR="006C16E1" w:rsidRDefault="00F945AF">
      <w:pPr>
        <w:shd w:val="clear" w:color="auto" w:fill="FFFFFF"/>
        <w:spacing w:line="276" w:lineRule="auto"/>
      </w:pPr>
      <w:r>
        <w:rPr>
          <w:b/>
        </w:rPr>
        <w:tab/>
      </w:r>
      <w:r>
        <w:rPr>
          <w:b/>
        </w:rPr>
        <w:tab/>
      </w:r>
      <w:r>
        <w:rPr>
          <w:b/>
        </w:rPr>
        <w:tab/>
      </w:r>
      <w:r>
        <w:rPr>
          <w:b/>
        </w:rPr>
        <w:tab/>
      </w:r>
      <w:r>
        <w:rPr>
          <w:b/>
        </w:rPr>
        <w:tab/>
        <w:t xml:space="preserve">     Nguyễn Thị Thanh Huyền - 20225017</w:t>
      </w:r>
    </w:p>
    <w:p w14:paraId="16124DBE" w14:textId="77777777" w:rsidR="006C16E1" w:rsidRDefault="00F945AF">
      <w:pPr>
        <w:shd w:val="clear" w:color="auto" w:fill="FFFFFF"/>
        <w:spacing w:line="276" w:lineRule="auto"/>
      </w:pPr>
      <w:r>
        <w:rPr>
          <w:b/>
        </w:rPr>
        <w:tab/>
      </w:r>
      <w:r>
        <w:rPr>
          <w:b/>
        </w:rPr>
        <w:tab/>
      </w:r>
      <w:r>
        <w:rPr>
          <w:b/>
        </w:rPr>
        <w:tab/>
      </w:r>
      <w:r>
        <w:rPr>
          <w:b/>
        </w:rPr>
        <w:tab/>
      </w:r>
      <w:r>
        <w:rPr>
          <w:b/>
        </w:rPr>
        <w:tab/>
        <w:t xml:space="preserve">     Nguyễn Hoàng Phúc – 20225067 </w:t>
      </w:r>
    </w:p>
    <w:p w14:paraId="5FF12FE1" w14:textId="1CB2C50F" w:rsidR="006C16E1" w:rsidRDefault="00F945AF" w:rsidP="0057673F">
      <w:pPr>
        <w:shd w:val="clear" w:color="auto" w:fill="FFFFFF"/>
        <w:spacing w:line="276" w:lineRule="auto"/>
      </w:pPr>
      <w:r>
        <w:rPr>
          <w:b/>
        </w:rPr>
        <w:tab/>
      </w:r>
      <w:r>
        <w:rPr>
          <w:b/>
        </w:rPr>
        <w:tab/>
      </w:r>
      <w:r>
        <w:rPr>
          <w:b/>
        </w:rPr>
        <w:tab/>
      </w:r>
      <w:r>
        <w:rPr>
          <w:b/>
        </w:rPr>
        <w:tab/>
      </w:r>
      <w:r>
        <w:rPr>
          <w:b/>
        </w:rPr>
        <w:tab/>
        <w:t xml:space="preserve">     Hà Huy Hoàng – 20224988</w:t>
      </w:r>
    </w:p>
    <w:p w14:paraId="42C6A148" w14:textId="77777777" w:rsidR="006C16E1" w:rsidRDefault="006C16E1">
      <w:pPr>
        <w:tabs>
          <w:tab w:val="left" w:pos="3060"/>
        </w:tabs>
      </w:pPr>
    </w:p>
    <w:p w14:paraId="59261920" w14:textId="77777777" w:rsidR="006C16E1" w:rsidRDefault="006C16E1">
      <w:pPr>
        <w:tabs>
          <w:tab w:val="left" w:pos="3060"/>
        </w:tabs>
      </w:pPr>
    </w:p>
    <w:p w14:paraId="259ED5E4" w14:textId="77777777" w:rsidR="006C16E1" w:rsidRDefault="006C16E1">
      <w:pPr>
        <w:tabs>
          <w:tab w:val="left" w:pos="3060"/>
        </w:tabs>
      </w:pPr>
    </w:p>
    <w:p w14:paraId="59804991" w14:textId="77777777" w:rsidR="006C16E1" w:rsidRDefault="006C16E1">
      <w:pPr>
        <w:tabs>
          <w:tab w:val="left" w:pos="3060"/>
        </w:tabs>
        <w:jc w:val="center"/>
      </w:pPr>
    </w:p>
    <w:p w14:paraId="2993334B" w14:textId="77777777" w:rsidR="006C16E1" w:rsidRDefault="00F945AF">
      <w:pPr>
        <w:tabs>
          <w:tab w:val="left" w:pos="3060"/>
        </w:tabs>
        <w:jc w:val="center"/>
        <w:sectPr w:rsidR="006C16E1">
          <w:headerReference w:type="default" r:id="rId13"/>
          <w:footerReference w:type="even" r:id="rId14"/>
          <w:footerReference w:type="default" r:id="rId15"/>
          <w:headerReference w:type="first" r:id="rId16"/>
          <w:footerReference w:type="first" r:id="rId17"/>
          <w:pgSz w:w="11907" w:h="16840"/>
          <w:pgMar w:top="1134" w:right="1134" w:bottom="1134" w:left="1701" w:header="720" w:footer="720" w:gutter="0"/>
          <w:pgNumType w:start="0"/>
          <w:cols w:space="720"/>
          <w:titlePg/>
        </w:sectPr>
      </w:pPr>
      <w:bookmarkStart w:id="0" w:name="_gjdgxs" w:colFirst="0" w:colLast="0"/>
      <w:bookmarkEnd w:id="0"/>
      <w:r>
        <w:rPr>
          <w:b/>
        </w:rPr>
        <w:t>Hà Nội – 202</w:t>
      </w:r>
      <w:r w:rsidR="001471BC">
        <w:rPr>
          <w:b/>
        </w:rPr>
        <w:t>4</w:t>
      </w:r>
    </w:p>
    <w:bookmarkStart w:id="1" w:name="_3znysh7" w:colFirst="0" w:colLast="0" w:displacedByCustomXml="next"/>
    <w:bookmarkEnd w:id="1" w:displacedByCustomXml="next"/>
    <w:bookmarkStart w:id="2" w:name="_mliyoltbnco2" w:colFirst="0" w:colLast="0" w:displacedByCustomXml="next"/>
    <w:bookmarkEnd w:id="2" w:displacedByCustomXml="next"/>
    <w:sdt>
      <w:sdtPr>
        <w:rPr>
          <w:b w:val="0"/>
          <w:sz w:val="26"/>
          <w:szCs w:val="26"/>
        </w:rPr>
        <w:id w:val="-1918314664"/>
        <w:docPartObj>
          <w:docPartGallery w:val="Table of Contents"/>
          <w:docPartUnique/>
        </w:docPartObj>
      </w:sdtPr>
      <w:sdtContent>
        <w:p w14:paraId="043D7143" w14:textId="610A1E41" w:rsidR="00840DEB" w:rsidRPr="00840DEB" w:rsidRDefault="00840DEB" w:rsidP="00840DEB">
          <w:pPr>
            <w:pStyle w:val="Title"/>
          </w:pPr>
          <w:r w:rsidRPr="00840DEB">
            <w:t>MỤC LỤC</w:t>
          </w:r>
        </w:p>
        <w:p w14:paraId="649104FD" w14:textId="77777777" w:rsidR="00840DEB" w:rsidRPr="00840DEB" w:rsidRDefault="00840DEB" w:rsidP="00840DEB"/>
        <w:p w14:paraId="7159EA01" w14:textId="511E5093" w:rsidR="00840DEB" w:rsidRDefault="00840DEB" w:rsidP="00840DEB">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68615583" w:history="1">
            <w:r w:rsidRPr="0002515A">
              <w:rPr>
                <w:rStyle w:val="Hyperlink"/>
              </w:rPr>
              <w:t>GIAI ĐOẠN 1: KHẢO SÁT, ĐẶC TẢ BÀI TOÁN</w:t>
            </w:r>
            <w:r>
              <w:rPr>
                <w:webHidden/>
              </w:rPr>
              <w:tab/>
            </w:r>
            <w:r>
              <w:rPr>
                <w:webHidden/>
              </w:rPr>
              <w:fldChar w:fldCharType="begin"/>
            </w:r>
            <w:r>
              <w:rPr>
                <w:webHidden/>
              </w:rPr>
              <w:instrText xml:space="preserve"> PAGEREF _Toc168615583 \h </w:instrText>
            </w:r>
            <w:r>
              <w:rPr>
                <w:webHidden/>
              </w:rPr>
            </w:r>
            <w:r>
              <w:rPr>
                <w:webHidden/>
              </w:rPr>
              <w:fldChar w:fldCharType="separate"/>
            </w:r>
            <w:r w:rsidR="00D33724">
              <w:rPr>
                <w:webHidden/>
              </w:rPr>
              <w:t>3</w:t>
            </w:r>
            <w:r>
              <w:rPr>
                <w:webHidden/>
              </w:rPr>
              <w:fldChar w:fldCharType="end"/>
            </w:r>
          </w:hyperlink>
        </w:p>
        <w:p w14:paraId="21732439" w14:textId="2DBF13BD" w:rsidR="00840DEB" w:rsidRDefault="003942E4">
          <w:pPr>
            <w:pStyle w:val="TOC2"/>
            <w:tabs>
              <w:tab w:val="right" w:leader="dot" w:pos="9515"/>
            </w:tabs>
            <w:rPr>
              <w:rFonts w:asciiTheme="minorHAnsi" w:eastAsiaTheme="minorEastAsia" w:hAnsiTheme="minorHAnsi" w:cstheme="minorBidi"/>
              <w:noProof/>
              <w:kern w:val="2"/>
              <w:sz w:val="24"/>
              <w:szCs w:val="24"/>
              <w14:ligatures w14:val="standardContextual"/>
            </w:rPr>
          </w:pPr>
          <w:hyperlink w:anchor="_Toc168615584" w:history="1">
            <w:r w:rsidR="00840DEB" w:rsidRPr="0002515A">
              <w:rPr>
                <w:rStyle w:val="Hyperlink"/>
                <w:noProof/>
              </w:rPr>
              <w:t>1.1. Mô tả ý tưởng bài toán</w:t>
            </w:r>
            <w:r w:rsidR="00840DEB">
              <w:rPr>
                <w:noProof/>
                <w:webHidden/>
              </w:rPr>
              <w:tab/>
            </w:r>
            <w:r w:rsidR="00840DEB">
              <w:rPr>
                <w:noProof/>
                <w:webHidden/>
              </w:rPr>
              <w:fldChar w:fldCharType="begin"/>
            </w:r>
            <w:r w:rsidR="00840DEB">
              <w:rPr>
                <w:noProof/>
                <w:webHidden/>
              </w:rPr>
              <w:instrText xml:space="preserve"> PAGEREF _Toc168615584 \h </w:instrText>
            </w:r>
            <w:r w:rsidR="00840DEB">
              <w:rPr>
                <w:noProof/>
                <w:webHidden/>
              </w:rPr>
            </w:r>
            <w:r w:rsidR="00840DEB">
              <w:rPr>
                <w:noProof/>
                <w:webHidden/>
              </w:rPr>
              <w:fldChar w:fldCharType="separate"/>
            </w:r>
            <w:r w:rsidR="00D33724">
              <w:rPr>
                <w:noProof/>
                <w:webHidden/>
              </w:rPr>
              <w:t>3</w:t>
            </w:r>
            <w:r w:rsidR="00840DEB">
              <w:rPr>
                <w:noProof/>
                <w:webHidden/>
              </w:rPr>
              <w:fldChar w:fldCharType="end"/>
            </w:r>
          </w:hyperlink>
        </w:p>
        <w:p w14:paraId="59415BEC" w14:textId="3CE69B7A" w:rsidR="00840DEB" w:rsidRDefault="003942E4">
          <w:pPr>
            <w:pStyle w:val="TOC2"/>
            <w:tabs>
              <w:tab w:val="right" w:leader="dot" w:pos="9515"/>
            </w:tabs>
            <w:rPr>
              <w:rFonts w:asciiTheme="minorHAnsi" w:eastAsiaTheme="minorEastAsia" w:hAnsiTheme="minorHAnsi" w:cstheme="minorBidi"/>
              <w:noProof/>
              <w:kern w:val="2"/>
              <w:sz w:val="24"/>
              <w:szCs w:val="24"/>
              <w14:ligatures w14:val="standardContextual"/>
            </w:rPr>
          </w:pPr>
          <w:hyperlink w:anchor="_Toc168615585" w:history="1">
            <w:r w:rsidR="00840DEB" w:rsidRPr="0002515A">
              <w:rPr>
                <w:rStyle w:val="Hyperlink"/>
                <w:noProof/>
              </w:rPr>
              <w:t>1.2. Yêu cầu bài toán</w:t>
            </w:r>
            <w:r w:rsidR="00840DEB">
              <w:rPr>
                <w:noProof/>
                <w:webHidden/>
              </w:rPr>
              <w:tab/>
            </w:r>
            <w:r w:rsidR="00840DEB">
              <w:rPr>
                <w:noProof/>
                <w:webHidden/>
              </w:rPr>
              <w:fldChar w:fldCharType="begin"/>
            </w:r>
            <w:r w:rsidR="00840DEB">
              <w:rPr>
                <w:noProof/>
                <w:webHidden/>
              </w:rPr>
              <w:instrText xml:space="preserve"> PAGEREF _Toc168615585 \h </w:instrText>
            </w:r>
            <w:r w:rsidR="00840DEB">
              <w:rPr>
                <w:noProof/>
                <w:webHidden/>
              </w:rPr>
            </w:r>
            <w:r w:rsidR="00840DEB">
              <w:rPr>
                <w:noProof/>
                <w:webHidden/>
              </w:rPr>
              <w:fldChar w:fldCharType="separate"/>
            </w:r>
            <w:r w:rsidR="00D33724">
              <w:rPr>
                <w:noProof/>
                <w:webHidden/>
              </w:rPr>
              <w:t>3</w:t>
            </w:r>
            <w:r w:rsidR="00840DEB">
              <w:rPr>
                <w:noProof/>
                <w:webHidden/>
              </w:rPr>
              <w:fldChar w:fldCharType="end"/>
            </w:r>
          </w:hyperlink>
        </w:p>
        <w:p w14:paraId="3B7055EF" w14:textId="4A156D44" w:rsidR="00840DEB" w:rsidRDefault="003942E4" w:rsidP="00840DEB">
          <w:pPr>
            <w:pStyle w:val="TOC1"/>
            <w:rPr>
              <w:rFonts w:asciiTheme="minorHAnsi" w:eastAsiaTheme="minorEastAsia" w:hAnsiTheme="minorHAnsi" w:cstheme="minorBidi"/>
              <w:kern w:val="2"/>
              <w:sz w:val="24"/>
              <w:szCs w:val="24"/>
              <w14:ligatures w14:val="standardContextual"/>
            </w:rPr>
          </w:pPr>
          <w:hyperlink w:anchor="_Toc168615586" w:history="1">
            <w:r w:rsidR="00840DEB" w:rsidRPr="0002515A">
              <w:rPr>
                <w:rStyle w:val="Hyperlink"/>
              </w:rPr>
              <w:t>GIAI ĐOẠN 2: PHÂN TÍCH, THIẾT KẾ HỆ THỐNG</w:t>
            </w:r>
            <w:r w:rsidR="00840DEB">
              <w:rPr>
                <w:webHidden/>
              </w:rPr>
              <w:tab/>
            </w:r>
            <w:r w:rsidR="00840DEB">
              <w:rPr>
                <w:webHidden/>
              </w:rPr>
              <w:fldChar w:fldCharType="begin"/>
            </w:r>
            <w:r w:rsidR="00840DEB">
              <w:rPr>
                <w:webHidden/>
              </w:rPr>
              <w:instrText xml:space="preserve"> PAGEREF _Toc168615586 \h </w:instrText>
            </w:r>
            <w:r w:rsidR="00840DEB">
              <w:rPr>
                <w:webHidden/>
              </w:rPr>
            </w:r>
            <w:r w:rsidR="00840DEB">
              <w:rPr>
                <w:webHidden/>
              </w:rPr>
              <w:fldChar w:fldCharType="separate"/>
            </w:r>
            <w:r w:rsidR="00D33724">
              <w:rPr>
                <w:webHidden/>
              </w:rPr>
              <w:t>4</w:t>
            </w:r>
            <w:r w:rsidR="00840DEB">
              <w:rPr>
                <w:webHidden/>
              </w:rPr>
              <w:fldChar w:fldCharType="end"/>
            </w:r>
          </w:hyperlink>
        </w:p>
        <w:p w14:paraId="5F9D8C90" w14:textId="2D8CDA11" w:rsidR="00840DEB" w:rsidRDefault="003942E4">
          <w:pPr>
            <w:pStyle w:val="TOC2"/>
            <w:tabs>
              <w:tab w:val="right" w:leader="dot" w:pos="9515"/>
            </w:tabs>
            <w:rPr>
              <w:rFonts w:asciiTheme="minorHAnsi" w:eastAsiaTheme="minorEastAsia" w:hAnsiTheme="minorHAnsi" w:cstheme="minorBidi"/>
              <w:noProof/>
              <w:kern w:val="2"/>
              <w:sz w:val="24"/>
              <w:szCs w:val="24"/>
              <w14:ligatures w14:val="standardContextual"/>
            </w:rPr>
          </w:pPr>
          <w:hyperlink w:anchor="_Toc168615587" w:history="1">
            <w:r w:rsidR="00840DEB" w:rsidRPr="0002515A">
              <w:rPr>
                <w:rStyle w:val="Hyperlink"/>
                <w:noProof/>
              </w:rPr>
              <w:t>2.1. Biểu đồ use case</w:t>
            </w:r>
            <w:r w:rsidR="00840DEB">
              <w:rPr>
                <w:noProof/>
                <w:webHidden/>
              </w:rPr>
              <w:tab/>
            </w:r>
            <w:r w:rsidR="00840DEB">
              <w:rPr>
                <w:noProof/>
                <w:webHidden/>
              </w:rPr>
              <w:fldChar w:fldCharType="begin"/>
            </w:r>
            <w:r w:rsidR="00840DEB">
              <w:rPr>
                <w:noProof/>
                <w:webHidden/>
              </w:rPr>
              <w:instrText xml:space="preserve"> PAGEREF _Toc168615587 \h </w:instrText>
            </w:r>
            <w:r w:rsidR="00840DEB">
              <w:rPr>
                <w:noProof/>
                <w:webHidden/>
              </w:rPr>
            </w:r>
            <w:r w:rsidR="00840DEB">
              <w:rPr>
                <w:noProof/>
                <w:webHidden/>
              </w:rPr>
              <w:fldChar w:fldCharType="separate"/>
            </w:r>
            <w:r w:rsidR="00D33724">
              <w:rPr>
                <w:noProof/>
                <w:webHidden/>
              </w:rPr>
              <w:t>4</w:t>
            </w:r>
            <w:r w:rsidR="00840DEB">
              <w:rPr>
                <w:noProof/>
                <w:webHidden/>
              </w:rPr>
              <w:fldChar w:fldCharType="end"/>
            </w:r>
          </w:hyperlink>
        </w:p>
        <w:p w14:paraId="3A2648E1" w14:textId="1BEE8A2F" w:rsidR="00840DEB" w:rsidRDefault="003942E4">
          <w:pPr>
            <w:pStyle w:val="TOC2"/>
            <w:tabs>
              <w:tab w:val="right" w:leader="dot" w:pos="9515"/>
            </w:tabs>
            <w:rPr>
              <w:rFonts w:asciiTheme="minorHAnsi" w:eastAsiaTheme="minorEastAsia" w:hAnsiTheme="minorHAnsi" w:cstheme="minorBidi"/>
              <w:noProof/>
              <w:kern w:val="2"/>
              <w:sz w:val="24"/>
              <w:szCs w:val="24"/>
              <w14:ligatures w14:val="standardContextual"/>
            </w:rPr>
          </w:pPr>
          <w:hyperlink w:anchor="_Toc168615588" w:history="1">
            <w:r w:rsidR="00840DEB" w:rsidRPr="0002515A">
              <w:rPr>
                <w:rStyle w:val="Hyperlink"/>
                <w:noProof/>
              </w:rPr>
              <w:t>2.2.  Biểu đồ lớp tổng quát</w:t>
            </w:r>
            <w:r w:rsidR="00840DEB">
              <w:rPr>
                <w:noProof/>
                <w:webHidden/>
              </w:rPr>
              <w:tab/>
            </w:r>
            <w:r w:rsidR="00840DEB">
              <w:rPr>
                <w:noProof/>
                <w:webHidden/>
              </w:rPr>
              <w:fldChar w:fldCharType="begin"/>
            </w:r>
            <w:r w:rsidR="00840DEB">
              <w:rPr>
                <w:noProof/>
                <w:webHidden/>
              </w:rPr>
              <w:instrText xml:space="preserve"> PAGEREF _Toc168615588 \h </w:instrText>
            </w:r>
            <w:r w:rsidR="00840DEB">
              <w:rPr>
                <w:noProof/>
                <w:webHidden/>
              </w:rPr>
            </w:r>
            <w:r w:rsidR="00840DEB">
              <w:rPr>
                <w:noProof/>
                <w:webHidden/>
              </w:rPr>
              <w:fldChar w:fldCharType="separate"/>
            </w:r>
            <w:r w:rsidR="00D33724">
              <w:rPr>
                <w:noProof/>
                <w:webHidden/>
              </w:rPr>
              <w:t>4</w:t>
            </w:r>
            <w:r w:rsidR="00840DEB">
              <w:rPr>
                <w:noProof/>
                <w:webHidden/>
              </w:rPr>
              <w:fldChar w:fldCharType="end"/>
            </w:r>
          </w:hyperlink>
        </w:p>
        <w:p w14:paraId="69C6AE09" w14:textId="6226B671" w:rsidR="00840DEB" w:rsidRDefault="003942E4" w:rsidP="00840DEB">
          <w:pPr>
            <w:pStyle w:val="TOC1"/>
            <w:rPr>
              <w:rFonts w:asciiTheme="minorHAnsi" w:eastAsiaTheme="minorEastAsia" w:hAnsiTheme="minorHAnsi" w:cstheme="minorBidi"/>
              <w:kern w:val="2"/>
              <w:sz w:val="24"/>
              <w:szCs w:val="24"/>
              <w14:ligatures w14:val="standardContextual"/>
            </w:rPr>
          </w:pPr>
          <w:hyperlink w:anchor="_Toc168615589" w:history="1">
            <w:r w:rsidR="00840DEB" w:rsidRPr="0002515A">
              <w:rPr>
                <w:rStyle w:val="Hyperlink"/>
              </w:rPr>
              <w:t>GIAI ĐOẠN 3: XÂY DỰNG CHƯƠNG TRÌNH MINH HỌA</w:t>
            </w:r>
            <w:r w:rsidR="00840DEB">
              <w:rPr>
                <w:webHidden/>
              </w:rPr>
              <w:tab/>
            </w:r>
            <w:r w:rsidR="00840DEB">
              <w:rPr>
                <w:webHidden/>
              </w:rPr>
              <w:fldChar w:fldCharType="begin"/>
            </w:r>
            <w:r w:rsidR="00840DEB">
              <w:rPr>
                <w:webHidden/>
              </w:rPr>
              <w:instrText xml:space="preserve"> PAGEREF _Toc168615589 \h </w:instrText>
            </w:r>
            <w:r w:rsidR="00840DEB">
              <w:rPr>
                <w:webHidden/>
              </w:rPr>
            </w:r>
            <w:r w:rsidR="00840DEB">
              <w:rPr>
                <w:webHidden/>
              </w:rPr>
              <w:fldChar w:fldCharType="separate"/>
            </w:r>
            <w:r w:rsidR="00D33724">
              <w:rPr>
                <w:webHidden/>
              </w:rPr>
              <w:t>5</w:t>
            </w:r>
            <w:r w:rsidR="00840DEB">
              <w:rPr>
                <w:webHidden/>
              </w:rPr>
              <w:fldChar w:fldCharType="end"/>
            </w:r>
          </w:hyperlink>
        </w:p>
        <w:p w14:paraId="060F885C" w14:textId="517EB2F6" w:rsidR="00840DEB" w:rsidRDefault="003942E4">
          <w:pPr>
            <w:pStyle w:val="TOC2"/>
            <w:tabs>
              <w:tab w:val="right" w:leader="dot" w:pos="9515"/>
            </w:tabs>
            <w:rPr>
              <w:rFonts w:asciiTheme="minorHAnsi" w:eastAsiaTheme="minorEastAsia" w:hAnsiTheme="minorHAnsi" w:cstheme="minorBidi"/>
              <w:noProof/>
              <w:kern w:val="2"/>
              <w:sz w:val="24"/>
              <w:szCs w:val="24"/>
              <w14:ligatures w14:val="standardContextual"/>
            </w:rPr>
          </w:pPr>
          <w:hyperlink w:anchor="_Toc168615590" w:history="1">
            <w:r w:rsidR="00840DEB" w:rsidRPr="0002515A">
              <w:rPr>
                <w:rStyle w:val="Hyperlink"/>
                <w:noProof/>
              </w:rPr>
              <w:t>3.1.    Kết quả chương trình minh họa</w:t>
            </w:r>
            <w:r w:rsidR="00840DEB">
              <w:rPr>
                <w:noProof/>
                <w:webHidden/>
              </w:rPr>
              <w:tab/>
            </w:r>
            <w:r w:rsidR="00840DEB">
              <w:rPr>
                <w:noProof/>
                <w:webHidden/>
              </w:rPr>
              <w:fldChar w:fldCharType="begin"/>
            </w:r>
            <w:r w:rsidR="00840DEB">
              <w:rPr>
                <w:noProof/>
                <w:webHidden/>
              </w:rPr>
              <w:instrText xml:space="preserve"> PAGEREF _Toc168615590 \h </w:instrText>
            </w:r>
            <w:r w:rsidR="00840DEB">
              <w:rPr>
                <w:noProof/>
                <w:webHidden/>
              </w:rPr>
            </w:r>
            <w:r w:rsidR="00840DEB">
              <w:rPr>
                <w:noProof/>
                <w:webHidden/>
              </w:rPr>
              <w:fldChar w:fldCharType="separate"/>
            </w:r>
            <w:r w:rsidR="00D33724">
              <w:rPr>
                <w:noProof/>
                <w:webHidden/>
              </w:rPr>
              <w:t>5</w:t>
            </w:r>
            <w:r w:rsidR="00840DEB">
              <w:rPr>
                <w:noProof/>
                <w:webHidden/>
              </w:rPr>
              <w:fldChar w:fldCharType="end"/>
            </w:r>
          </w:hyperlink>
        </w:p>
        <w:p w14:paraId="1CEED2EB" w14:textId="33B5F9F6" w:rsidR="00840DEB" w:rsidRDefault="003942E4">
          <w:pPr>
            <w:pStyle w:val="TOC2"/>
            <w:tabs>
              <w:tab w:val="left" w:pos="960"/>
              <w:tab w:val="right" w:leader="dot" w:pos="9515"/>
            </w:tabs>
            <w:rPr>
              <w:rFonts w:asciiTheme="minorHAnsi" w:eastAsiaTheme="minorEastAsia" w:hAnsiTheme="minorHAnsi" w:cstheme="minorBidi"/>
              <w:noProof/>
              <w:kern w:val="2"/>
              <w:sz w:val="24"/>
              <w:szCs w:val="24"/>
              <w14:ligatures w14:val="standardContextual"/>
            </w:rPr>
          </w:pPr>
          <w:hyperlink w:anchor="_Toc168615591" w:history="1">
            <w:r w:rsidR="00840DEB" w:rsidRPr="0002515A">
              <w:rPr>
                <w:rStyle w:val="Hyperlink"/>
                <w:noProof/>
              </w:rPr>
              <w:t>3.2.</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rPr>
              <w:t>Các giao diện trong game</w:t>
            </w:r>
            <w:r w:rsidR="00840DEB">
              <w:rPr>
                <w:noProof/>
                <w:webHidden/>
              </w:rPr>
              <w:tab/>
            </w:r>
            <w:r w:rsidR="00840DEB">
              <w:rPr>
                <w:noProof/>
                <w:webHidden/>
              </w:rPr>
              <w:fldChar w:fldCharType="begin"/>
            </w:r>
            <w:r w:rsidR="00840DEB">
              <w:rPr>
                <w:noProof/>
                <w:webHidden/>
              </w:rPr>
              <w:instrText xml:space="preserve"> PAGEREF _Toc168615591 \h </w:instrText>
            </w:r>
            <w:r w:rsidR="00840DEB">
              <w:rPr>
                <w:noProof/>
                <w:webHidden/>
              </w:rPr>
            </w:r>
            <w:r w:rsidR="00840DEB">
              <w:rPr>
                <w:noProof/>
                <w:webHidden/>
              </w:rPr>
              <w:fldChar w:fldCharType="separate"/>
            </w:r>
            <w:r w:rsidR="00D33724">
              <w:rPr>
                <w:noProof/>
                <w:webHidden/>
              </w:rPr>
              <w:t>5</w:t>
            </w:r>
            <w:r w:rsidR="00840DEB">
              <w:rPr>
                <w:noProof/>
                <w:webHidden/>
              </w:rPr>
              <w:fldChar w:fldCharType="end"/>
            </w:r>
          </w:hyperlink>
        </w:p>
        <w:p w14:paraId="111E3C45" w14:textId="153AB37E"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2" w:history="1">
            <w:r w:rsidR="00840DEB" w:rsidRPr="0002515A">
              <w:rPr>
                <w:rStyle w:val="Hyperlink"/>
                <w:bCs/>
                <w:noProof/>
              </w:rPr>
              <w:t>3.2.1.</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rPr>
              <w:t>Giao diện vào game</w:t>
            </w:r>
            <w:r w:rsidR="00840DEB">
              <w:rPr>
                <w:noProof/>
                <w:webHidden/>
              </w:rPr>
              <w:tab/>
            </w:r>
            <w:r w:rsidR="00840DEB">
              <w:rPr>
                <w:noProof/>
                <w:webHidden/>
              </w:rPr>
              <w:fldChar w:fldCharType="begin"/>
            </w:r>
            <w:r w:rsidR="00840DEB">
              <w:rPr>
                <w:noProof/>
                <w:webHidden/>
              </w:rPr>
              <w:instrText xml:space="preserve"> PAGEREF _Toc168615592 \h </w:instrText>
            </w:r>
            <w:r w:rsidR="00840DEB">
              <w:rPr>
                <w:noProof/>
                <w:webHidden/>
              </w:rPr>
            </w:r>
            <w:r w:rsidR="00840DEB">
              <w:rPr>
                <w:noProof/>
                <w:webHidden/>
              </w:rPr>
              <w:fldChar w:fldCharType="separate"/>
            </w:r>
            <w:r w:rsidR="00D33724">
              <w:rPr>
                <w:noProof/>
                <w:webHidden/>
              </w:rPr>
              <w:t>5</w:t>
            </w:r>
            <w:r w:rsidR="00840DEB">
              <w:rPr>
                <w:noProof/>
                <w:webHidden/>
              </w:rPr>
              <w:fldChar w:fldCharType="end"/>
            </w:r>
          </w:hyperlink>
        </w:p>
        <w:p w14:paraId="4FFACDB3" w14:textId="344FB065"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3" w:history="1">
            <w:r w:rsidR="00840DEB" w:rsidRPr="0002515A">
              <w:rPr>
                <w:rStyle w:val="Hyperlink"/>
                <w:bCs/>
                <w:noProof/>
              </w:rPr>
              <w:t>3.2.2.</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rPr>
              <w:t>Giao diện chọn màn chơi</w:t>
            </w:r>
            <w:r w:rsidR="00840DEB">
              <w:rPr>
                <w:noProof/>
                <w:webHidden/>
              </w:rPr>
              <w:tab/>
            </w:r>
            <w:r w:rsidR="00840DEB">
              <w:rPr>
                <w:noProof/>
                <w:webHidden/>
              </w:rPr>
              <w:fldChar w:fldCharType="begin"/>
            </w:r>
            <w:r w:rsidR="00840DEB">
              <w:rPr>
                <w:noProof/>
                <w:webHidden/>
              </w:rPr>
              <w:instrText xml:space="preserve"> PAGEREF _Toc168615593 \h </w:instrText>
            </w:r>
            <w:r w:rsidR="00840DEB">
              <w:rPr>
                <w:noProof/>
                <w:webHidden/>
              </w:rPr>
            </w:r>
            <w:r w:rsidR="00840DEB">
              <w:rPr>
                <w:noProof/>
                <w:webHidden/>
              </w:rPr>
              <w:fldChar w:fldCharType="separate"/>
            </w:r>
            <w:r w:rsidR="00D33724">
              <w:rPr>
                <w:noProof/>
                <w:webHidden/>
              </w:rPr>
              <w:t>6</w:t>
            </w:r>
            <w:r w:rsidR="00840DEB">
              <w:rPr>
                <w:noProof/>
                <w:webHidden/>
              </w:rPr>
              <w:fldChar w:fldCharType="end"/>
            </w:r>
          </w:hyperlink>
        </w:p>
        <w:p w14:paraId="63B2336D" w14:textId="54853FF2"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4" w:history="1">
            <w:r w:rsidR="00840DEB" w:rsidRPr="0002515A">
              <w:rPr>
                <w:rStyle w:val="Hyperlink"/>
                <w:bCs/>
                <w:noProof/>
              </w:rPr>
              <w:t>3.2.3.</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lang w:val="vi-VN"/>
              </w:rPr>
              <w:t xml:space="preserve">Giao diện </w:t>
            </w:r>
            <w:r w:rsidR="00840DEB" w:rsidRPr="0002515A">
              <w:rPr>
                <w:rStyle w:val="Hyperlink"/>
                <w:noProof/>
              </w:rPr>
              <w:t>Game Mode</w:t>
            </w:r>
            <w:r w:rsidR="00840DEB">
              <w:rPr>
                <w:noProof/>
                <w:webHidden/>
              </w:rPr>
              <w:tab/>
            </w:r>
            <w:r w:rsidR="00840DEB">
              <w:rPr>
                <w:noProof/>
                <w:webHidden/>
              </w:rPr>
              <w:fldChar w:fldCharType="begin"/>
            </w:r>
            <w:r w:rsidR="00840DEB">
              <w:rPr>
                <w:noProof/>
                <w:webHidden/>
              </w:rPr>
              <w:instrText xml:space="preserve"> PAGEREF _Toc168615594 \h </w:instrText>
            </w:r>
            <w:r w:rsidR="00840DEB">
              <w:rPr>
                <w:noProof/>
                <w:webHidden/>
              </w:rPr>
            </w:r>
            <w:r w:rsidR="00840DEB">
              <w:rPr>
                <w:noProof/>
                <w:webHidden/>
              </w:rPr>
              <w:fldChar w:fldCharType="separate"/>
            </w:r>
            <w:r w:rsidR="00D33724">
              <w:rPr>
                <w:noProof/>
                <w:webHidden/>
              </w:rPr>
              <w:t>6</w:t>
            </w:r>
            <w:r w:rsidR="00840DEB">
              <w:rPr>
                <w:noProof/>
                <w:webHidden/>
              </w:rPr>
              <w:fldChar w:fldCharType="end"/>
            </w:r>
          </w:hyperlink>
        </w:p>
        <w:p w14:paraId="466BCFEA" w14:textId="05DDA1DB"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5" w:history="1">
            <w:r w:rsidR="00840DEB" w:rsidRPr="0002515A">
              <w:rPr>
                <w:rStyle w:val="Hyperlink"/>
                <w:bCs/>
                <w:noProof/>
              </w:rPr>
              <w:t>3.2.4.</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rPr>
              <w:t>Giao diện Practice Mode</w:t>
            </w:r>
            <w:r w:rsidR="00840DEB">
              <w:rPr>
                <w:noProof/>
                <w:webHidden/>
              </w:rPr>
              <w:tab/>
            </w:r>
            <w:r w:rsidR="00840DEB">
              <w:rPr>
                <w:noProof/>
                <w:webHidden/>
              </w:rPr>
              <w:fldChar w:fldCharType="begin"/>
            </w:r>
            <w:r w:rsidR="00840DEB">
              <w:rPr>
                <w:noProof/>
                <w:webHidden/>
              </w:rPr>
              <w:instrText xml:space="preserve"> PAGEREF _Toc168615595 \h </w:instrText>
            </w:r>
            <w:r w:rsidR="00840DEB">
              <w:rPr>
                <w:noProof/>
                <w:webHidden/>
              </w:rPr>
            </w:r>
            <w:r w:rsidR="00840DEB">
              <w:rPr>
                <w:noProof/>
                <w:webHidden/>
              </w:rPr>
              <w:fldChar w:fldCharType="separate"/>
            </w:r>
            <w:r w:rsidR="00D33724">
              <w:rPr>
                <w:noProof/>
                <w:webHidden/>
              </w:rPr>
              <w:t>7</w:t>
            </w:r>
            <w:r w:rsidR="00840DEB">
              <w:rPr>
                <w:noProof/>
                <w:webHidden/>
              </w:rPr>
              <w:fldChar w:fldCharType="end"/>
            </w:r>
          </w:hyperlink>
        </w:p>
        <w:p w14:paraId="31140C64" w14:textId="14F9B32C"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6" w:history="1">
            <w:r w:rsidR="00840DEB" w:rsidRPr="0002515A">
              <w:rPr>
                <w:rStyle w:val="Hyperlink"/>
                <w:bCs/>
                <w:noProof/>
              </w:rPr>
              <w:t>3.2.5.</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rPr>
              <w:t>Giao diện tạm dừng</w:t>
            </w:r>
            <w:r w:rsidR="00840DEB">
              <w:rPr>
                <w:noProof/>
                <w:webHidden/>
              </w:rPr>
              <w:tab/>
            </w:r>
            <w:r w:rsidR="00840DEB">
              <w:rPr>
                <w:noProof/>
                <w:webHidden/>
              </w:rPr>
              <w:fldChar w:fldCharType="begin"/>
            </w:r>
            <w:r w:rsidR="00840DEB">
              <w:rPr>
                <w:noProof/>
                <w:webHidden/>
              </w:rPr>
              <w:instrText xml:space="preserve"> PAGEREF _Toc168615596 \h </w:instrText>
            </w:r>
            <w:r w:rsidR="00840DEB">
              <w:rPr>
                <w:noProof/>
                <w:webHidden/>
              </w:rPr>
            </w:r>
            <w:r w:rsidR="00840DEB">
              <w:rPr>
                <w:noProof/>
                <w:webHidden/>
              </w:rPr>
              <w:fldChar w:fldCharType="separate"/>
            </w:r>
            <w:r w:rsidR="00D33724">
              <w:rPr>
                <w:noProof/>
                <w:webHidden/>
              </w:rPr>
              <w:t>8</w:t>
            </w:r>
            <w:r w:rsidR="00840DEB">
              <w:rPr>
                <w:noProof/>
                <w:webHidden/>
              </w:rPr>
              <w:fldChar w:fldCharType="end"/>
            </w:r>
          </w:hyperlink>
        </w:p>
        <w:p w14:paraId="692C1DA2" w14:textId="2B57D779" w:rsidR="00840DEB" w:rsidRDefault="003942E4">
          <w:pPr>
            <w:pStyle w:val="TOC3"/>
            <w:tabs>
              <w:tab w:val="left" w:pos="1440"/>
              <w:tab w:val="right" w:leader="dot" w:pos="9515"/>
            </w:tabs>
            <w:rPr>
              <w:rFonts w:asciiTheme="minorHAnsi" w:eastAsiaTheme="minorEastAsia" w:hAnsiTheme="minorHAnsi" w:cstheme="minorBidi"/>
              <w:noProof/>
              <w:kern w:val="2"/>
              <w:sz w:val="24"/>
              <w:szCs w:val="24"/>
              <w14:ligatures w14:val="standardContextual"/>
            </w:rPr>
          </w:pPr>
          <w:hyperlink w:anchor="_Toc168615597" w:history="1">
            <w:r w:rsidR="00840DEB" w:rsidRPr="0002515A">
              <w:rPr>
                <w:rStyle w:val="Hyperlink"/>
                <w:bCs/>
                <w:noProof/>
              </w:rPr>
              <w:t>3.2.6.</w:t>
            </w:r>
            <w:r w:rsidR="00840DEB">
              <w:rPr>
                <w:rFonts w:asciiTheme="minorHAnsi" w:eastAsiaTheme="minorEastAsia" w:hAnsiTheme="minorHAnsi" w:cstheme="minorBidi"/>
                <w:noProof/>
                <w:kern w:val="2"/>
                <w:sz w:val="24"/>
                <w:szCs w:val="24"/>
                <w14:ligatures w14:val="standardContextual"/>
              </w:rPr>
              <w:tab/>
            </w:r>
            <w:r w:rsidR="00840DEB" w:rsidRPr="0002515A">
              <w:rPr>
                <w:rStyle w:val="Hyperlink"/>
                <w:noProof/>
                <w:lang w:val="vi-VN"/>
              </w:rPr>
              <w:t>Giao diện chiến thắng</w:t>
            </w:r>
            <w:r w:rsidR="00840DEB">
              <w:rPr>
                <w:noProof/>
                <w:webHidden/>
              </w:rPr>
              <w:tab/>
            </w:r>
            <w:r w:rsidR="00840DEB">
              <w:rPr>
                <w:noProof/>
                <w:webHidden/>
              </w:rPr>
              <w:fldChar w:fldCharType="begin"/>
            </w:r>
            <w:r w:rsidR="00840DEB">
              <w:rPr>
                <w:noProof/>
                <w:webHidden/>
              </w:rPr>
              <w:instrText xml:space="preserve"> PAGEREF _Toc168615597 \h </w:instrText>
            </w:r>
            <w:r w:rsidR="00840DEB">
              <w:rPr>
                <w:noProof/>
                <w:webHidden/>
              </w:rPr>
            </w:r>
            <w:r w:rsidR="00840DEB">
              <w:rPr>
                <w:noProof/>
                <w:webHidden/>
              </w:rPr>
              <w:fldChar w:fldCharType="separate"/>
            </w:r>
            <w:r w:rsidR="00D33724">
              <w:rPr>
                <w:noProof/>
                <w:webHidden/>
              </w:rPr>
              <w:t>8</w:t>
            </w:r>
            <w:r w:rsidR="00840DEB">
              <w:rPr>
                <w:noProof/>
                <w:webHidden/>
              </w:rPr>
              <w:fldChar w:fldCharType="end"/>
            </w:r>
          </w:hyperlink>
        </w:p>
        <w:p w14:paraId="442EB995" w14:textId="06FC6592" w:rsidR="00840DEB" w:rsidRDefault="00840DEB">
          <w:r>
            <w:rPr>
              <w:b/>
              <w:bCs/>
              <w:noProof/>
            </w:rPr>
            <w:fldChar w:fldCharType="end"/>
          </w:r>
        </w:p>
      </w:sdtContent>
    </w:sdt>
    <w:p w14:paraId="617185C6" w14:textId="77777777" w:rsidR="00970133" w:rsidRPr="00970133" w:rsidRDefault="00970133" w:rsidP="00970133"/>
    <w:p w14:paraId="112CB9A3" w14:textId="77777777" w:rsidR="00970133" w:rsidRPr="00970133" w:rsidRDefault="00970133" w:rsidP="00970133"/>
    <w:p w14:paraId="44F55E5A" w14:textId="77777777" w:rsidR="00970133" w:rsidRDefault="00970133" w:rsidP="001471BC">
      <w:pPr>
        <w:pStyle w:val="Title"/>
      </w:pPr>
    </w:p>
    <w:p w14:paraId="667205B6" w14:textId="7EC4DC81" w:rsidR="003A4CBF" w:rsidRDefault="003A4CBF" w:rsidP="001A0A17">
      <w:r>
        <w:br w:type="page"/>
      </w:r>
    </w:p>
    <w:p w14:paraId="5FE4E184" w14:textId="04B9C973" w:rsidR="006C16E1" w:rsidRPr="001867CF" w:rsidRDefault="00F945AF" w:rsidP="001471BC">
      <w:pPr>
        <w:pStyle w:val="Title"/>
      </w:pPr>
      <w:r w:rsidRPr="001867CF">
        <w:lastRenderedPageBreak/>
        <w:t>LỜI NÓI ĐẦU</w:t>
      </w:r>
    </w:p>
    <w:p w14:paraId="18E9EE9F" w14:textId="77777777" w:rsidR="0057673F" w:rsidRPr="001867CF" w:rsidRDefault="0057673F" w:rsidP="001867CF"/>
    <w:p w14:paraId="6AAC75F1" w14:textId="17BFF102" w:rsidR="006C16E1" w:rsidRPr="001867CF" w:rsidRDefault="00F945AF" w:rsidP="00AA6243">
      <w:pPr>
        <w:spacing w:line="276" w:lineRule="auto"/>
        <w:ind w:firstLine="720"/>
        <w:jc w:val="both"/>
      </w:pPr>
      <w:r w:rsidRPr="001867CF">
        <w:t>Khi mới bắt đầu làm quen với lập trình hướng đối tượng thì cách tiếp cận nhanh chóng mà hiệu quả nhất là đi vào các ví dụ mà ở đó ranh giới giữa các đối tượng là rõ ràng. Game vượt chướng ngại vật Side - Scrolling Music Platform 2D là một thể loại game được nhiều người yêu thích, lôi cuốn, tạo cảm giác hấp dẫn người chơi sẽ là một ví dụ tốt để từng thành viên trong nhóm có được cái nhìn rõ hơn về môn học nói riêng và lập trình hướng đối tượng nói chung. Chương trình được viết hoàn toàn bởi ngôn ngữ lập trình Java – ngôn ngữ lập trình thuần đối tượng.</w:t>
      </w:r>
    </w:p>
    <w:p w14:paraId="682AE6DD" w14:textId="44530428" w:rsidR="001F47CB" w:rsidRPr="00710759" w:rsidRDefault="009266FE" w:rsidP="00AA6243">
      <w:pPr>
        <w:spacing w:line="276" w:lineRule="auto"/>
        <w:ind w:firstLine="720"/>
        <w:jc w:val="both"/>
        <w:rPr>
          <w:lang w:val="vi-VN"/>
        </w:rPr>
      </w:pPr>
      <w:bookmarkStart w:id="3" w:name="_2et92p0" w:colFirst="0" w:colLast="0"/>
      <w:bookmarkEnd w:id="3"/>
      <w:r>
        <w:t xml:space="preserve">Lấy cảm </w:t>
      </w:r>
      <w:r w:rsidR="003E7881">
        <w:t>hướng</w:t>
      </w:r>
      <w:r>
        <w:t xml:space="preserve"> từ tựa game </w:t>
      </w:r>
      <w:r w:rsidR="00A94B3D">
        <w:t>nổi tiếng “Geometry Dash”</w:t>
      </w:r>
      <w:r w:rsidR="002D0D42">
        <w:t xml:space="preserve"> và</w:t>
      </w:r>
      <w:r w:rsidR="002570FC">
        <w:t xml:space="preserve"> bộ phim hoạt hình “Xứ sở các nguyên tố”,</w:t>
      </w:r>
      <w:r w:rsidR="00A94B3D">
        <w:t xml:space="preserve"> chúng em</w:t>
      </w:r>
      <w:r w:rsidR="003E7881">
        <w:t xml:space="preserve"> </w:t>
      </w:r>
      <w:r w:rsidR="000948D9">
        <w:t>đã xây dựng ý tưởng và</w:t>
      </w:r>
      <w:r w:rsidR="002D0D42">
        <w:t xml:space="preserve"> lập trình trò chơi có tên là “Elemental World”</w:t>
      </w:r>
      <w:r w:rsidR="002570FC">
        <w:t xml:space="preserve"> với chủ đề cuộc phiêu lưu của nhân vật Dragon qua các màn chơi </w:t>
      </w:r>
      <w:r w:rsidR="0080256F">
        <w:t xml:space="preserve">- ứng với các </w:t>
      </w:r>
      <w:r w:rsidR="00DE3998">
        <w:t xml:space="preserve">nguyên tố Rừng, Nước, Lửa. </w:t>
      </w:r>
      <w:r w:rsidR="00F945AF" w:rsidRPr="001867CF">
        <w:t>Bởi do mới làm quen với ngôn ngữ Java cũng như việc xử lý trong lập trình hướng đối tượng nên chương trình còn hạn chế là việc không tránh khỏi, nhóm  chúng em mong nhận được những góp ý của thầy để chương trình được hoàn thiện hơ</w:t>
      </w:r>
      <w:r w:rsidR="0057673F" w:rsidRPr="001867CF">
        <w:t>n</w:t>
      </w:r>
      <w:bookmarkStart w:id="4" w:name="_vfgp9zpsf4v2" w:colFirst="0" w:colLast="0"/>
      <w:bookmarkEnd w:id="4"/>
      <w:r w:rsidR="00710759">
        <w:rPr>
          <w:lang w:val="vi-VN"/>
        </w:rPr>
        <w:t>.</w:t>
      </w:r>
    </w:p>
    <w:p w14:paraId="60B4A165" w14:textId="77777777" w:rsidR="001F47CB" w:rsidRDefault="001F47CB" w:rsidP="00FC5C7D">
      <w:pPr>
        <w:pStyle w:val="Title"/>
        <w:ind w:firstLine="397"/>
      </w:pPr>
    </w:p>
    <w:p w14:paraId="085D09EE" w14:textId="77777777" w:rsidR="00F945AF" w:rsidRPr="000948D9" w:rsidRDefault="00F945AF" w:rsidP="000948D9">
      <w:pPr>
        <w:pStyle w:val="Title"/>
        <w:jc w:val="left"/>
      </w:pPr>
    </w:p>
    <w:p w14:paraId="21054594" w14:textId="77777777" w:rsidR="00F945AF" w:rsidRDefault="00F945AF" w:rsidP="001867CF">
      <w:pPr>
        <w:pStyle w:val="Title"/>
      </w:pPr>
    </w:p>
    <w:p w14:paraId="71A635E6" w14:textId="77777777" w:rsidR="00F945AF" w:rsidRDefault="00F945AF" w:rsidP="001867CF">
      <w:pPr>
        <w:pStyle w:val="Title"/>
      </w:pPr>
    </w:p>
    <w:p w14:paraId="36077C5F" w14:textId="0BE04262" w:rsidR="006C16E1" w:rsidRDefault="00F945AF" w:rsidP="001867CF">
      <w:pPr>
        <w:pStyle w:val="Title"/>
      </w:pPr>
      <w:r w:rsidRPr="001867CF">
        <w:t>PHÂN CÔNG THÀNH VIÊN TRONG NHÓM</w:t>
      </w:r>
    </w:p>
    <w:p w14:paraId="1F28E91E" w14:textId="77777777" w:rsidR="001F47CB" w:rsidRPr="001F47CB" w:rsidRDefault="001F47CB" w:rsidP="001F47CB"/>
    <w:tbl>
      <w:tblPr>
        <w:tblW w:w="90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0"/>
        <w:gridCol w:w="1260"/>
        <w:gridCol w:w="3495"/>
        <w:gridCol w:w="1260"/>
        <w:gridCol w:w="1260"/>
      </w:tblGrid>
      <w:tr w:rsidR="006C16E1" w:rsidRPr="001867CF" w14:paraId="39017502" w14:textId="77777777" w:rsidTr="00906398">
        <w:trPr>
          <w:jc w:val="center"/>
        </w:trPr>
        <w:tc>
          <w:tcPr>
            <w:tcW w:w="1790" w:type="dxa"/>
          </w:tcPr>
          <w:p w14:paraId="583B1430" w14:textId="77777777" w:rsidR="006C16E1" w:rsidRPr="001867CF" w:rsidRDefault="00F945AF" w:rsidP="001867CF">
            <w:r w:rsidRPr="001867CF">
              <w:t>Họ và tên</w:t>
            </w:r>
          </w:p>
        </w:tc>
        <w:tc>
          <w:tcPr>
            <w:tcW w:w="1260" w:type="dxa"/>
          </w:tcPr>
          <w:p w14:paraId="6D8260CF" w14:textId="77777777" w:rsidR="006C16E1" w:rsidRPr="001867CF" w:rsidRDefault="00F945AF" w:rsidP="001867CF">
            <w:r w:rsidRPr="001867CF">
              <w:t>MSSV</w:t>
            </w:r>
          </w:p>
        </w:tc>
        <w:tc>
          <w:tcPr>
            <w:tcW w:w="3495" w:type="dxa"/>
          </w:tcPr>
          <w:p w14:paraId="3DC8CA34" w14:textId="77777777" w:rsidR="006C16E1" w:rsidRPr="001867CF" w:rsidRDefault="00F945AF" w:rsidP="001867CF">
            <w:r w:rsidRPr="001867CF">
              <w:t>Công việc thực hiện</w:t>
            </w:r>
          </w:p>
        </w:tc>
        <w:tc>
          <w:tcPr>
            <w:tcW w:w="1260" w:type="dxa"/>
          </w:tcPr>
          <w:p w14:paraId="5B020109" w14:textId="77777777" w:rsidR="006C16E1" w:rsidRPr="001867CF" w:rsidRDefault="00F945AF" w:rsidP="001867CF">
            <w:r w:rsidRPr="001867CF">
              <w:t>Đánh giá</w:t>
            </w:r>
          </w:p>
        </w:tc>
        <w:tc>
          <w:tcPr>
            <w:tcW w:w="1260" w:type="dxa"/>
          </w:tcPr>
          <w:p w14:paraId="76EE8F6E" w14:textId="77777777" w:rsidR="006C16E1" w:rsidRPr="001867CF" w:rsidRDefault="00F945AF" w:rsidP="001867CF">
            <w:r w:rsidRPr="001867CF">
              <w:t>Mức độ đóng góp</w:t>
            </w:r>
          </w:p>
        </w:tc>
      </w:tr>
      <w:tr w:rsidR="006C16E1" w:rsidRPr="001867CF" w14:paraId="6C464A99" w14:textId="77777777" w:rsidTr="00906398">
        <w:trPr>
          <w:trHeight w:val="423"/>
          <w:jc w:val="center"/>
        </w:trPr>
        <w:tc>
          <w:tcPr>
            <w:tcW w:w="1790" w:type="dxa"/>
          </w:tcPr>
          <w:p w14:paraId="07F2A5EC" w14:textId="77777777" w:rsidR="006C16E1" w:rsidRPr="001867CF" w:rsidRDefault="00F945AF" w:rsidP="001867CF">
            <w:r w:rsidRPr="001867CF">
              <w:t>Nguyễn Thị Trà My</w:t>
            </w:r>
          </w:p>
        </w:tc>
        <w:tc>
          <w:tcPr>
            <w:tcW w:w="1260" w:type="dxa"/>
          </w:tcPr>
          <w:p w14:paraId="02D3FA32" w14:textId="77777777" w:rsidR="006C16E1" w:rsidRPr="001867CF" w:rsidRDefault="00F945AF" w:rsidP="001867CF">
            <w:r w:rsidRPr="001867CF">
              <w:t>20225049</w:t>
            </w:r>
          </w:p>
        </w:tc>
        <w:tc>
          <w:tcPr>
            <w:tcW w:w="3495" w:type="dxa"/>
          </w:tcPr>
          <w:p w14:paraId="19321121" w14:textId="77777777" w:rsidR="006C16E1" w:rsidRPr="001867CF" w:rsidRDefault="00F945AF" w:rsidP="001867CF">
            <w:r w:rsidRPr="001867CF">
              <w:t>Xử lý các sự kiện khi nhân vật Player va chạm với các đối tượng khác nhau trên map</w:t>
            </w:r>
          </w:p>
        </w:tc>
        <w:tc>
          <w:tcPr>
            <w:tcW w:w="1260" w:type="dxa"/>
          </w:tcPr>
          <w:p w14:paraId="30C7E4FA" w14:textId="4D634BF3" w:rsidR="006C16E1" w:rsidRPr="001867CF" w:rsidRDefault="00F945AF" w:rsidP="001867CF">
            <w:r w:rsidRPr="001867CF">
              <w:t xml:space="preserve"> </w:t>
            </w:r>
            <w:r w:rsidR="00264EB0">
              <w:t>10</w:t>
            </w:r>
            <w:r w:rsidRPr="001867CF">
              <w:t>/10</w:t>
            </w:r>
          </w:p>
        </w:tc>
        <w:tc>
          <w:tcPr>
            <w:tcW w:w="1260" w:type="dxa"/>
          </w:tcPr>
          <w:p w14:paraId="7FA807F5" w14:textId="77777777" w:rsidR="006C16E1" w:rsidRPr="001867CF" w:rsidRDefault="00F945AF" w:rsidP="001867CF">
            <w:r w:rsidRPr="001867CF">
              <w:t>20 %</w:t>
            </w:r>
          </w:p>
        </w:tc>
      </w:tr>
      <w:tr w:rsidR="006C16E1" w:rsidRPr="001867CF" w14:paraId="1E1EBB00" w14:textId="77777777" w:rsidTr="00906398">
        <w:trPr>
          <w:jc w:val="center"/>
        </w:trPr>
        <w:tc>
          <w:tcPr>
            <w:tcW w:w="1790" w:type="dxa"/>
          </w:tcPr>
          <w:p w14:paraId="5FA8AE84" w14:textId="77777777" w:rsidR="006C16E1" w:rsidRPr="001867CF" w:rsidRDefault="00F945AF" w:rsidP="001867CF">
            <w:r w:rsidRPr="001867CF">
              <w:t>Vi Hùng Đức</w:t>
            </w:r>
          </w:p>
        </w:tc>
        <w:tc>
          <w:tcPr>
            <w:tcW w:w="1260" w:type="dxa"/>
          </w:tcPr>
          <w:p w14:paraId="653BDD2F" w14:textId="77777777" w:rsidR="006C16E1" w:rsidRPr="001867CF" w:rsidRDefault="00F945AF" w:rsidP="001867CF">
            <w:r w:rsidRPr="001867CF">
              <w:t>20224836</w:t>
            </w:r>
          </w:p>
        </w:tc>
        <w:tc>
          <w:tcPr>
            <w:tcW w:w="3495" w:type="dxa"/>
          </w:tcPr>
          <w:p w14:paraId="44A14F1B" w14:textId="77777777" w:rsidR="006C16E1" w:rsidRPr="001867CF" w:rsidRDefault="00F945AF" w:rsidP="001867CF">
            <w:r w:rsidRPr="001867CF">
              <w:t>Tạo map và các đối tượng trên map; xử lý đồ hoạ game; quay demo</w:t>
            </w:r>
          </w:p>
        </w:tc>
        <w:tc>
          <w:tcPr>
            <w:tcW w:w="1260" w:type="dxa"/>
          </w:tcPr>
          <w:p w14:paraId="7B64A263" w14:textId="41CCC550" w:rsidR="006C16E1" w:rsidRPr="001867CF" w:rsidRDefault="00264EB0" w:rsidP="001867CF">
            <w:r>
              <w:t>10</w:t>
            </w:r>
            <w:r w:rsidR="00F945AF" w:rsidRPr="001867CF">
              <w:t>/10</w:t>
            </w:r>
          </w:p>
        </w:tc>
        <w:tc>
          <w:tcPr>
            <w:tcW w:w="1260" w:type="dxa"/>
          </w:tcPr>
          <w:p w14:paraId="5EB6992A" w14:textId="77777777" w:rsidR="006C16E1" w:rsidRPr="001867CF" w:rsidRDefault="00F945AF" w:rsidP="001867CF">
            <w:r w:rsidRPr="001867CF">
              <w:t>20 %</w:t>
            </w:r>
          </w:p>
        </w:tc>
      </w:tr>
      <w:tr w:rsidR="006C16E1" w:rsidRPr="001867CF" w14:paraId="73FD868A" w14:textId="77777777" w:rsidTr="00906398">
        <w:trPr>
          <w:jc w:val="center"/>
        </w:trPr>
        <w:tc>
          <w:tcPr>
            <w:tcW w:w="1790" w:type="dxa"/>
          </w:tcPr>
          <w:p w14:paraId="1BF8A134" w14:textId="77777777" w:rsidR="006C16E1" w:rsidRPr="001867CF" w:rsidRDefault="00F945AF" w:rsidP="001867CF">
            <w:r w:rsidRPr="001867CF">
              <w:t>Nguyễn Thị Thanh Huyền</w:t>
            </w:r>
          </w:p>
        </w:tc>
        <w:tc>
          <w:tcPr>
            <w:tcW w:w="1260" w:type="dxa"/>
          </w:tcPr>
          <w:p w14:paraId="2C4D1631" w14:textId="77777777" w:rsidR="006C16E1" w:rsidRPr="001867CF" w:rsidRDefault="00F945AF" w:rsidP="001867CF">
            <w:r w:rsidRPr="001867CF">
              <w:t>20225017</w:t>
            </w:r>
          </w:p>
        </w:tc>
        <w:tc>
          <w:tcPr>
            <w:tcW w:w="3495" w:type="dxa"/>
          </w:tcPr>
          <w:p w14:paraId="24592886" w14:textId="77777777" w:rsidR="006C16E1" w:rsidRPr="001867CF" w:rsidRDefault="00F945AF" w:rsidP="001867CF">
            <w:r w:rsidRPr="001867CF">
              <w:t>Xử lý các giao diện vào game, hướng dẫn, credit, giao diện game ở chế độ chơi; xử lý đồ hoạ game</w:t>
            </w:r>
          </w:p>
        </w:tc>
        <w:tc>
          <w:tcPr>
            <w:tcW w:w="1260" w:type="dxa"/>
          </w:tcPr>
          <w:p w14:paraId="0B74648A" w14:textId="7481827A" w:rsidR="006C16E1" w:rsidRPr="001867CF" w:rsidRDefault="00264EB0" w:rsidP="001867CF">
            <w:r>
              <w:t>10</w:t>
            </w:r>
            <w:r w:rsidR="00F945AF" w:rsidRPr="001867CF">
              <w:t>/10</w:t>
            </w:r>
          </w:p>
        </w:tc>
        <w:tc>
          <w:tcPr>
            <w:tcW w:w="1260" w:type="dxa"/>
          </w:tcPr>
          <w:p w14:paraId="0B41BD08" w14:textId="77777777" w:rsidR="006C16E1" w:rsidRPr="001867CF" w:rsidRDefault="00F945AF" w:rsidP="001867CF">
            <w:r w:rsidRPr="001867CF">
              <w:t>20 %</w:t>
            </w:r>
          </w:p>
        </w:tc>
      </w:tr>
      <w:tr w:rsidR="006C16E1" w:rsidRPr="001867CF" w14:paraId="5E71F676" w14:textId="77777777" w:rsidTr="00906398">
        <w:trPr>
          <w:jc w:val="center"/>
        </w:trPr>
        <w:tc>
          <w:tcPr>
            <w:tcW w:w="1790" w:type="dxa"/>
          </w:tcPr>
          <w:p w14:paraId="601F4388" w14:textId="77777777" w:rsidR="006C16E1" w:rsidRPr="001867CF" w:rsidRDefault="00F945AF" w:rsidP="001867CF">
            <w:r w:rsidRPr="001867CF">
              <w:t>Hà Huy Hoàng</w:t>
            </w:r>
          </w:p>
        </w:tc>
        <w:tc>
          <w:tcPr>
            <w:tcW w:w="1260" w:type="dxa"/>
          </w:tcPr>
          <w:p w14:paraId="2A6EABB9" w14:textId="77777777" w:rsidR="006C16E1" w:rsidRPr="001867CF" w:rsidRDefault="00F945AF" w:rsidP="001867CF">
            <w:r w:rsidRPr="001867CF">
              <w:t>20224988</w:t>
            </w:r>
          </w:p>
        </w:tc>
        <w:tc>
          <w:tcPr>
            <w:tcW w:w="3495" w:type="dxa"/>
          </w:tcPr>
          <w:p w14:paraId="72BEA096" w14:textId="77777777" w:rsidR="006C16E1" w:rsidRPr="001867CF" w:rsidRDefault="00F945AF" w:rsidP="001867CF">
            <w:r w:rsidRPr="001867CF">
              <w:t>Xử lý class Util, Const chứa các phương thức thông dụng, xử lý hệ thống âm thanh</w:t>
            </w:r>
          </w:p>
        </w:tc>
        <w:tc>
          <w:tcPr>
            <w:tcW w:w="1260" w:type="dxa"/>
          </w:tcPr>
          <w:p w14:paraId="1623862B" w14:textId="77777777" w:rsidR="006C16E1" w:rsidRPr="001867CF" w:rsidRDefault="00F945AF" w:rsidP="001867CF">
            <w:r w:rsidRPr="001867CF">
              <w:t>10/10</w:t>
            </w:r>
          </w:p>
        </w:tc>
        <w:tc>
          <w:tcPr>
            <w:tcW w:w="1260" w:type="dxa"/>
          </w:tcPr>
          <w:p w14:paraId="6BDED3D8" w14:textId="77777777" w:rsidR="006C16E1" w:rsidRPr="001867CF" w:rsidRDefault="00F945AF" w:rsidP="001867CF">
            <w:r w:rsidRPr="001867CF">
              <w:t>20 %</w:t>
            </w:r>
          </w:p>
        </w:tc>
      </w:tr>
      <w:tr w:rsidR="006C16E1" w:rsidRPr="001867CF" w14:paraId="7278F6AF" w14:textId="77777777" w:rsidTr="00906398">
        <w:trPr>
          <w:jc w:val="center"/>
        </w:trPr>
        <w:tc>
          <w:tcPr>
            <w:tcW w:w="1790" w:type="dxa"/>
          </w:tcPr>
          <w:p w14:paraId="5508E369" w14:textId="77777777" w:rsidR="006C16E1" w:rsidRPr="001867CF" w:rsidRDefault="00F945AF" w:rsidP="001867CF">
            <w:r w:rsidRPr="001867CF">
              <w:t>Nguyễn Hoàng Phúc</w:t>
            </w:r>
          </w:p>
        </w:tc>
        <w:tc>
          <w:tcPr>
            <w:tcW w:w="1260" w:type="dxa"/>
          </w:tcPr>
          <w:p w14:paraId="5109051E" w14:textId="77777777" w:rsidR="006C16E1" w:rsidRPr="001867CF" w:rsidRDefault="00F945AF" w:rsidP="001867CF">
            <w:r w:rsidRPr="001867CF">
              <w:t>20225067</w:t>
            </w:r>
          </w:p>
        </w:tc>
        <w:tc>
          <w:tcPr>
            <w:tcW w:w="3495" w:type="dxa"/>
          </w:tcPr>
          <w:p w14:paraId="62161ECC" w14:textId="77777777" w:rsidR="006C16E1" w:rsidRPr="001867CF" w:rsidRDefault="00F945AF" w:rsidP="001867CF">
            <w:r w:rsidRPr="001867CF">
              <w:t>Xử lý các giao diện lựa chọn màn chơi, dừng game, giao diện game ở chế độ chơi; xử lý đồ hoạ game</w:t>
            </w:r>
          </w:p>
        </w:tc>
        <w:tc>
          <w:tcPr>
            <w:tcW w:w="1260" w:type="dxa"/>
          </w:tcPr>
          <w:p w14:paraId="05A85C38" w14:textId="77777777" w:rsidR="006C16E1" w:rsidRPr="001867CF" w:rsidRDefault="00F945AF" w:rsidP="001867CF">
            <w:r w:rsidRPr="001867CF">
              <w:t>10/10</w:t>
            </w:r>
          </w:p>
        </w:tc>
        <w:tc>
          <w:tcPr>
            <w:tcW w:w="1260" w:type="dxa"/>
          </w:tcPr>
          <w:p w14:paraId="26E6773C" w14:textId="77777777" w:rsidR="006C16E1" w:rsidRPr="001867CF" w:rsidRDefault="00F945AF" w:rsidP="001867CF">
            <w:r w:rsidRPr="001867CF">
              <w:t>20 %</w:t>
            </w:r>
          </w:p>
        </w:tc>
      </w:tr>
    </w:tbl>
    <w:p w14:paraId="449303A7" w14:textId="77777777" w:rsidR="007265B9" w:rsidRDefault="007265B9" w:rsidP="0080666E">
      <w:bookmarkStart w:id="5" w:name="_1t3h5sf" w:colFirst="0" w:colLast="0"/>
      <w:bookmarkEnd w:id="5"/>
    </w:p>
    <w:p w14:paraId="2289B15D" w14:textId="77777777" w:rsidR="007265B9" w:rsidRDefault="007265B9" w:rsidP="0080666E"/>
    <w:p w14:paraId="4BD614CD" w14:textId="496B5F47" w:rsidR="00AC53AC" w:rsidRDefault="00F945AF" w:rsidP="00F945AF">
      <w:pPr>
        <w:pStyle w:val="Heading1"/>
      </w:pPr>
      <w:bookmarkStart w:id="6" w:name="_Toc168615583"/>
      <w:r>
        <w:lastRenderedPageBreak/>
        <w:t xml:space="preserve">GIAI </w:t>
      </w:r>
      <w:r w:rsidR="007511F7" w:rsidRPr="001867CF">
        <w:t xml:space="preserve">ĐOẠN </w:t>
      </w:r>
      <w:r w:rsidR="007511F7">
        <w:t>1</w:t>
      </w:r>
      <w:r w:rsidR="007511F7" w:rsidRPr="001867CF">
        <w:t xml:space="preserve">: </w:t>
      </w:r>
      <w:r w:rsidR="007511F7">
        <w:t>KHẢO</w:t>
      </w:r>
      <w:r w:rsidR="003852A6">
        <w:t xml:space="preserve"> </w:t>
      </w:r>
      <w:r w:rsidR="007511F7">
        <w:t>SÁT, ĐẶ</w:t>
      </w:r>
      <w:r w:rsidR="004860F8">
        <w:t>C</w:t>
      </w:r>
      <w:r w:rsidR="007511F7">
        <w:t xml:space="preserve"> TẢ BÀI TOÁN</w:t>
      </w:r>
      <w:bookmarkEnd w:id="6"/>
    </w:p>
    <w:p w14:paraId="581E873F" w14:textId="14BFF8C5" w:rsidR="00F945AF" w:rsidRPr="008827F5" w:rsidRDefault="00F945AF" w:rsidP="008060B7">
      <w:pPr>
        <w:pStyle w:val="Heading2"/>
      </w:pPr>
      <w:bookmarkStart w:id="7" w:name="_Toc168615584"/>
      <w:r w:rsidRPr="008827F5">
        <w:t>1.1. M</w:t>
      </w:r>
      <w:r w:rsidR="00F415A2">
        <w:t>ô</w:t>
      </w:r>
      <w:r w:rsidRPr="008827F5">
        <w:t xml:space="preserve"> tả </w:t>
      </w:r>
      <w:r w:rsidR="004D4842">
        <w:t>ý tưởng bài toán</w:t>
      </w:r>
      <w:bookmarkEnd w:id="7"/>
    </w:p>
    <w:p w14:paraId="7CDE2811" w14:textId="24A05C3A" w:rsidR="00F945AF" w:rsidRPr="001867CF" w:rsidRDefault="00F945AF" w:rsidP="005D2B24">
      <w:pPr>
        <w:ind w:firstLine="360"/>
        <w:jc w:val="both"/>
      </w:pPr>
      <w:r w:rsidRPr="001867CF">
        <w:t xml:space="preserve">Trong trò chơi Elemental World, người chơi điều khiển một </w:t>
      </w:r>
      <w:r w:rsidR="002D3798">
        <w:t>nhân vật vượt qua</w:t>
      </w:r>
      <w:r w:rsidR="002D3798">
        <w:rPr>
          <w:lang w:val="vi-VN"/>
        </w:rPr>
        <w:t xml:space="preserve"> </w:t>
      </w:r>
      <w:r w:rsidR="002D3798">
        <w:t>chướng ngại vật.</w:t>
      </w:r>
      <w:r w:rsidRPr="001867CF">
        <w:t xml:space="preserve"> Dưới đây là miêu tả chi tiết về các yếu tố cơ bản của trò chơi:</w:t>
      </w:r>
    </w:p>
    <w:p w14:paraId="71B4101B" w14:textId="77777777" w:rsidR="00F945AF" w:rsidRPr="001867CF" w:rsidRDefault="00F945AF" w:rsidP="00906398">
      <w:pPr>
        <w:pStyle w:val="ListParagraph"/>
        <w:numPr>
          <w:ilvl w:val="0"/>
          <w:numId w:val="20"/>
        </w:numPr>
        <w:spacing w:line="276" w:lineRule="auto"/>
        <w:jc w:val="both"/>
        <w:rPr>
          <w:b/>
          <w:bCs/>
        </w:rPr>
      </w:pPr>
      <w:r w:rsidRPr="001867CF">
        <w:rPr>
          <w:b/>
          <w:bCs/>
        </w:rPr>
        <w:t>Đặc điểm của Eggon/Dragon:</w:t>
      </w:r>
    </w:p>
    <w:p w14:paraId="23DAC66F" w14:textId="2D8D2D55" w:rsidR="00F945AF" w:rsidRPr="00CA7A11" w:rsidRDefault="00F945AF" w:rsidP="005D2B24">
      <w:pPr>
        <w:ind w:left="360" w:firstLine="360"/>
        <w:jc w:val="both"/>
        <w:rPr>
          <w:b/>
          <w:bCs/>
        </w:rPr>
      </w:pPr>
      <w:r w:rsidRPr="001867CF">
        <w:t>Eggon và Dragon là 2 trạng thái khác nhau của nhân vật</w:t>
      </w:r>
      <w:r w:rsidR="00820E17">
        <w:t xml:space="preserve"> </w:t>
      </w:r>
      <w:r w:rsidR="00820E17" w:rsidRPr="001867CF">
        <w:t>mà người chơi điều khiển</w:t>
      </w:r>
      <w:r w:rsidR="00820E17">
        <w:t xml:space="preserve"> có thể chuyển đổi </w:t>
      </w:r>
      <w:r w:rsidR="00FC668A">
        <w:t>lẫn</w:t>
      </w:r>
      <w:r w:rsidR="00820E17">
        <w:t xml:space="preserve"> nhau khi qua cổng chuyển đổi trạng thái</w:t>
      </w:r>
      <w:r w:rsidR="005D01D3">
        <w:t>,</w:t>
      </w:r>
      <w:r w:rsidRPr="001867CF">
        <w:t xml:space="preserve"> tương ứng với </w:t>
      </w:r>
      <w:r>
        <w:t>các chế độ điều khiển khác nhau</w:t>
      </w:r>
      <w:r w:rsidR="00FC668A">
        <w:t>.</w:t>
      </w:r>
    </w:p>
    <w:p w14:paraId="4F0B7ED2" w14:textId="39EFADDA" w:rsidR="00A93AC9" w:rsidRPr="00A93AC9" w:rsidRDefault="00A93AC9" w:rsidP="00906398">
      <w:pPr>
        <w:pStyle w:val="ListParagraph"/>
        <w:numPr>
          <w:ilvl w:val="0"/>
          <w:numId w:val="20"/>
        </w:numPr>
        <w:spacing w:line="276" w:lineRule="auto"/>
        <w:jc w:val="both"/>
        <w:rPr>
          <w:b/>
          <w:bCs/>
        </w:rPr>
      </w:pPr>
      <w:r w:rsidRPr="00A93AC9">
        <w:rPr>
          <w:b/>
          <w:bCs/>
        </w:rPr>
        <w:t>Điểu khiển</w:t>
      </w:r>
    </w:p>
    <w:p w14:paraId="1AFB5616" w14:textId="6563AE5E" w:rsidR="00F945AF" w:rsidRDefault="006A3A68" w:rsidP="00906398">
      <w:pPr>
        <w:pStyle w:val="ListParagraph"/>
        <w:numPr>
          <w:ilvl w:val="0"/>
          <w:numId w:val="21"/>
        </w:numPr>
        <w:spacing w:line="276" w:lineRule="auto"/>
        <w:jc w:val="both"/>
      </w:pPr>
      <w:r>
        <w:t>Eggon:</w:t>
      </w:r>
      <w:r w:rsidR="00F945AF" w:rsidRPr="001867CF">
        <w:t xml:space="preserve"> </w:t>
      </w:r>
      <w:r>
        <w:t xml:space="preserve">Eggon </w:t>
      </w:r>
      <w:r w:rsidR="00F945AF" w:rsidRPr="001867CF">
        <w:t xml:space="preserve">tự động di chuyển về phía trước và không thể dừng lại hoặc quay lại. Người chơi điều khiển khối nhảy </w:t>
      </w:r>
      <w:r w:rsidR="00820E17">
        <w:t>lên để vượt qua chướng ngại vật. Khi qua cổng</w:t>
      </w:r>
      <w:r w:rsidR="00886E7E">
        <w:t>.</w:t>
      </w:r>
    </w:p>
    <w:p w14:paraId="5BFA1CFB" w14:textId="66B16F8D" w:rsidR="0043765A" w:rsidRDefault="00820E17" w:rsidP="00906398">
      <w:pPr>
        <w:pStyle w:val="ListParagraph"/>
        <w:numPr>
          <w:ilvl w:val="0"/>
          <w:numId w:val="21"/>
        </w:numPr>
        <w:spacing w:line="276" w:lineRule="auto"/>
        <w:jc w:val="both"/>
      </w:pPr>
      <w:r>
        <w:t xml:space="preserve">Dragon: </w:t>
      </w:r>
      <w:r w:rsidR="005D01D3">
        <w:t xml:space="preserve">Dragon </w:t>
      </w:r>
      <w:r w:rsidR="002D1B5D">
        <w:t>bay trong không gian</w:t>
      </w:r>
      <w:r w:rsidR="00170EF9">
        <w:t>. Người chơi giữ phím điều khiển trọng lực</w:t>
      </w:r>
      <w:r w:rsidR="005C05EC">
        <w:t xml:space="preserve"> </w:t>
      </w:r>
      <w:r w:rsidR="00F26AA8">
        <w:t xml:space="preserve">để </w:t>
      </w:r>
      <w:r w:rsidR="0043765A">
        <w:t>Dragon tránh khỏi các chướng ngại vật.</w:t>
      </w:r>
    </w:p>
    <w:p w14:paraId="78BAAA9F" w14:textId="31B4901F" w:rsidR="00AB0DB4" w:rsidRDefault="00AB0DB4" w:rsidP="00906398">
      <w:pPr>
        <w:pStyle w:val="ListParagraph"/>
        <w:numPr>
          <w:ilvl w:val="0"/>
          <w:numId w:val="21"/>
        </w:numPr>
        <w:spacing w:line="276" w:lineRule="auto"/>
        <w:jc w:val="both"/>
      </w:pPr>
      <w:r>
        <w:t xml:space="preserve">Nếu va chạm </w:t>
      </w:r>
      <w:r w:rsidR="00A93AC9">
        <w:t>với các chướng ngại vật</w:t>
      </w:r>
      <w:r w:rsidR="00D713FF">
        <w:t>, người chơi phải bắt đầu chơi lạ</w:t>
      </w:r>
      <w:r w:rsidR="00A94EB8">
        <w:t>i</w:t>
      </w:r>
      <w:r w:rsidR="00D713FF">
        <w:t xml:space="preserve"> từ đầu hoặc từ điểm </w:t>
      </w:r>
      <w:r w:rsidR="00886E7E">
        <w:t>checkpoint.</w:t>
      </w:r>
    </w:p>
    <w:p w14:paraId="7D175410" w14:textId="500305AB" w:rsidR="00886E7E" w:rsidRPr="00FB3CD1" w:rsidRDefault="003852A6" w:rsidP="00906398">
      <w:pPr>
        <w:pStyle w:val="ListParagraph"/>
        <w:numPr>
          <w:ilvl w:val="0"/>
          <w:numId w:val="20"/>
        </w:numPr>
        <w:spacing w:line="276" w:lineRule="auto"/>
        <w:jc w:val="both"/>
        <w:rPr>
          <w:b/>
          <w:bCs/>
        </w:rPr>
      </w:pPr>
      <w:r>
        <w:rPr>
          <w:b/>
          <w:bCs/>
        </w:rPr>
        <w:t>Thoát khỏi</w:t>
      </w:r>
      <w:r w:rsidR="00FB3CD1" w:rsidRPr="00FB3CD1">
        <w:rPr>
          <w:b/>
          <w:bCs/>
        </w:rPr>
        <w:t xml:space="preserve"> </w:t>
      </w:r>
      <w:r w:rsidR="00F415A2">
        <w:rPr>
          <w:b/>
          <w:bCs/>
        </w:rPr>
        <w:t>chế độ chơi</w:t>
      </w:r>
    </w:p>
    <w:p w14:paraId="292B6A19" w14:textId="3DCC0F0B" w:rsidR="00F945AF" w:rsidRDefault="00F945AF" w:rsidP="00906398">
      <w:pPr>
        <w:pStyle w:val="ListParagraph"/>
        <w:numPr>
          <w:ilvl w:val="0"/>
          <w:numId w:val="21"/>
        </w:numPr>
        <w:spacing w:line="276" w:lineRule="auto"/>
        <w:jc w:val="both"/>
      </w:pPr>
      <w:r w:rsidRPr="001867CF">
        <w:t>Hoàn thành bản đồ: Để chiến thắng, người chơi cần vượt qua tất cả các chướng ngại vật</w:t>
      </w:r>
      <w:r w:rsidR="00495BAE">
        <w:t xml:space="preserve">, người chơi trở về màn hình </w:t>
      </w:r>
      <w:r w:rsidR="00F3667E">
        <w:t>chính.</w:t>
      </w:r>
    </w:p>
    <w:p w14:paraId="7651D10C" w14:textId="01AB8EAD" w:rsidR="00FB3CD1" w:rsidRDefault="00F3667E" w:rsidP="00906398">
      <w:pPr>
        <w:pStyle w:val="ListParagraph"/>
        <w:numPr>
          <w:ilvl w:val="0"/>
          <w:numId w:val="21"/>
        </w:numPr>
        <w:spacing w:line="276" w:lineRule="auto"/>
        <w:jc w:val="both"/>
      </w:pPr>
      <w:r>
        <w:t xml:space="preserve">Người </w:t>
      </w:r>
      <w:r w:rsidR="003E028A">
        <w:t xml:space="preserve">chơi </w:t>
      </w:r>
      <w:r w:rsidR="003852A6">
        <w:t>có thể thao tác để tạm dừng hoặc tiếp tục chơi</w:t>
      </w:r>
      <w:r w:rsidR="00FC668A">
        <w:t>.</w:t>
      </w:r>
    </w:p>
    <w:p w14:paraId="2015A507" w14:textId="77777777" w:rsidR="00CF7583" w:rsidRPr="001867CF" w:rsidRDefault="00CF7583" w:rsidP="00906398">
      <w:pPr>
        <w:pStyle w:val="ListParagraph"/>
        <w:spacing w:line="276" w:lineRule="auto"/>
        <w:jc w:val="both"/>
      </w:pPr>
    </w:p>
    <w:p w14:paraId="01920AF7" w14:textId="6E0AFBD3" w:rsidR="00F945AF" w:rsidRPr="001867CF" w:rsidRDefault="00CF7583" w:rsidP="008060B7">
      <w:pPr>
        <w:pStyle w:val="Heading2"/>
      </w:pPr>
      <w:bookmarkStart w:id="8" w:name="_Toc168615585"/>
      <w:r>
        <w:t xml:space="preserve">1.2. </w:t>
      </w:r>
      <w:r w:rsidR="00771416">
        <w:t>Y</w:t>
      </w:r>
      <w:r w:rsidR="00F945AF" w:rsidRPr="001867CF">
        <w:t>êu cầu bài toán</w:t>
      </w:r>
      <w:bookmarkEnd w:id="8"/>
      <w:r w:rsidR="00F945AF" w:rsidRPr="001867CF">
        <w:t xml:space="preserve"> </w:t>
      </w:r>
    </w:p>
    <w:p w14:paraId="5ABB5CF4" w14:textId="50BAEF2A" w:rsidR="00F945AF" w:rsidRPr="001867CF" w:rsidRDefault="00F945AF" w:rsidP="00906398">
      <w:pPr>
        <w:pStyle w:val="ListParagraph"/>
        <w:numPr>
          <w:ilvl w:val="0"/>
          <w:numId w:val="22"/>
        </w:numPr>
        <w:spacing w:line="276" w:lineRule="auto"/>
        <w:jc w:val="both"/>
      </w:pPr>
      <w:r w:rsidRPr="001867CF">
        <w:t>Thể hiện bản đồ và các đối tượng vật cản trên bản đồ trên giao diện đồ họa</w:t>
      </w:r>
      <w:r w:rsidR="00FC668A">
        <w:t>.</w:t>
      </w:r>
    </w:p>
    <w:p w14:paraId="60E9D175" w14:textId="2E760330" w:rsidR="00F945AF" w:rsidRPr="001867CF" w:rsidRDefault="00F945AF" w:rsidP="00906398">
      <w:pPr>
        <w:pStyle w:val="ListParagraph"/>
        <w:numPr>
          <w:ilvl w:val="0"/>
          <w:numId w:val="22"/>
        </w:numPr>
        <w:spacing w:line="276" w:lineRule="auto"/>
        <w:jc w:val="both"/>
      </w:pPr>
      <w:r w:rsidRPr="001867CF">
        <w:t>Điều khiển Eggon</w:t>
      </w:r>
      <w:r w:rsidR="00A93AC9">
        <w:t>/Dragon</w:t>
      </w:r>
      <w:r w:rsidRPr="001867CF">
        <w:t xml:space="preserve"> di chuyển</w:t>
      </w:r>
      <w:r w:rsidR="00FC668A">
        <w:t>.</w:t>
      </w:r>
    </w:p>
    <w:p w14:paraId="0515727D" w14:textId="0065159E" w:rsidR="00F945AF" w:rsidRPr="001867CF" w:rsidRDefault="00F945AF" w:rsidP="00906398">
      <w:pPr>
        <w:pStyle w:val="ListParagraph"/>
        <w:numPr>
          <w:ilvl w:val="0"/>
          <w:numId w:val="22"/>
        </w:numPr>
        <w:spacing w:line="276" w:lineRule="auto"/>
        <w:jc w:val="both"/>
      </w:pPr>
      <w:r w:rsidRPr="001867CF">
        <w:t>Có thao tác đơn giản để vượt qua chướng ngại vật</w:t>
      </w:r>
      <w:r w:rsidR="00FC668A">
        <w:t>.</w:t>
      </w:r>
    </w:p>
    <w:p w14:paraId="22D5D7FD" w14:textId="1A0C2341" w:rsidR="00F945AF" w:rsidRPr="001867CF" w:rsidRDefault="00F945AF" w:rsidP="00906398">
      <w:pPr>
        <w:pStyle w:val="ListParagraph"/>
        <w:numPr>
          <w:ilvl w:val="0"/>
          <w:numId w:val="22"/>
        </w:numPr>
        <w:spacing w:line="276" w:lineRule="auto"/>
        <w:jc w:val="both"/>
      </w:pPr>
      <w:r w:rsidRPr="001867CF">
        <w:t>Nhiều chướng ngại vật đa dạng (spike</w:t>
      </w:r>
      <w:r w:rsidR="00632F0C">
        <w:t>s, pad, solids</w:t>
      </w:r>
      <w:r w:rsidRPr="001867CF">
        <w:t>,....)</w:t>
      </w:r>
      <w:r w:rsidR="00632F0C">
        <w:t xml:space="preserve"> cần xử lý sự kiện xảy ra khi nhân vật va chạm với các đối tượng khác nhau.</w:t>
      </w:r>
    </w:p>
    <w:p w14:paraId="052A6160" w14:textId="5EB133B4" w:rsidR="00A93AC9" w:rsidRDefault="00F945AF" w:rsidP="00906398">
      <w:pPr>
        <w:pStyle w:val="ListParagraph"/>
        <w:numPr>
          <w:ilvl w:val="0"/>
          <w:numId w:val="22"/>
        </w:numPr>
        <w:spacing w:line="276" w:lineRule="auto"/>
        <w:jc w:val="both"/>
      </w:pPr>
      <w:r w:rsidRPr="001867CF">
        <w:t xml:space="preserve">Game có </w:t>
      </w:r>
      <w:r w:rsidR="00A93AC9">
        <w:t>các</w:t>
      </w:r>
      <w:r w:rsidRPr="001867CF">
        <w:t xml:space="preserve"> chế độ chơi mỗi chế độ sẽ có những thử thách riêng</w:t>
      </w:r>
      <w:r w:rsidR="00632F0C">
        <w:t>.</w:t>
      </w:r>
    </w:p>
    <w:p w14:paraId="6FFBFE7B" w14:textId="4F1957FB" w:rsidR="00A93AC9" w:rsidRDefault="00A93AC9" w:rsidP="00906398">
      <w:pPr>
        <w:pStyle w:val="ListParagraph"/>
        <w:numPr>
          <w:ilvl w:val="0"/>
          <w:numId w:val="22"/>
        </w:numPr>
        <w:spacing w:line="276" w:lineRule="auto"/>
        <w:jc w:val="both"/>
      </w:pPr>
      <w:r>
        <w:t>Game có chế độ luyện tập</w:t>
      </w:r>
      <w:r w:rsidR="00632F0C">
        <w:t>.</w:t>
      </w:r>
    </w:p>
    <w:p w14:paraId="79207E46" w14:textId="1A511EFD" w:rsidR="00A93AC9" w:rsidRPr="00E12EAA" w:rsidRDefault="00A93AC9" w:rsidP="00906398">
      <w:pPr>
        <w:pStyle w:val="ListParagraph"/>
        <w:numPr>
          <w:ilvl w:val="0"/>
          <w:numId w:val="22"/>
        </w:numPr>
        <w:spacing w:line="276" w:lineRule="auto"/>
        <w:jc w:val="both"/>
      </w:pPr>
      <w:r>
        <w:t xml:space="preserve">Game có </w:t>
      </w:r>
      <w:r w:rsidR="00CF7583">
        <w:t>các giao diện lựa chọn tương tác với người d</w:t>
      </w:r>
      <w:r w:rsidR="003852A6">
        <w:t>ù</w:t>
      </w:r>
      <w:r w:rsidR="00CF7583">
        <w:t>ng</w:t>
      </w:r>
      <w:r w:rsidR="00632F0C">
        <w:t>.</w:t>
      </w:r>
    </w:p>
    <w:p w14:paraId="1027802D" w14:textId="7408BB38" w:rsidR="001F47CB" w:rsidRPr="001867CF" w:rsidRDefault="001F47CB" w:rsidP="00012143">
      <w:pPr>
        <w:jc w:val="both"/>
      </w:pPr>
    </w:p>
    <w:p w14:paraId="25EB776B" w14:textId="77777777" w:rsidR="006C16E1" w:rsidRPr="001867CF" w:rsidRDefault="006C16E1" w:rsidP="00012143">
      <w:pPr>
        <w:jc w:val="both"/>
      </w:pPr>
    </w:p>
    <w:p w14:paraId="55510D9A" w14:textId="77777777" w:rsidR="006C16E1" w:rsidRPr="001867CF" w:rsidRDefault="006C16E1" w:rsidP="00012143">
      <w:pPr>
        <w:jc w:val="both"/>
      </w:pPr>
    </w:p>
    <w:p w14:paraId="2E953B2F" w14:textId="4DE5E3E3" w:rsidR="00251E2F" w:rsidRDefault="00F945AF" w:rsidP="008827F5">
      <w:pPr>
        <w:pStyle w:val="Heading1"/>
        <w:spacing w:before="0" w:after="0"/>
      </w:pPr>
      <w:bookmarkStart w:id="9" w:name="_26in1rg" w:colFirst="0" w:colLast="0"/>
      <w:bookmarkStart w:id="10" w:name="_Toc168615586"/>
      <w:bookmarkEnd w:id="9"/>
      <w:r w:rsidRPr="001867CF">
        <w:lastRenderedPageBreak/>
        <w:t>GIAI ĐOẠN 2: PHÂN TÍCH, THIẾT KẾ HỆ THỐNG</w:t>
      </w:r>
      <w:bookmarkEnd w:id="10"/>
    </w:p>
    <w:p w14:paraId="32232ECE" w14:textId="77777777" w:rsidR="008827F5" w:rsidRPr="008827F5" w:rsidRDefault="008827F5" w:rsidP="008827F5"/>
    <w:p w14:paraId="402F38DB" w14:textId="154E4AD7" w:rsidR="006C16E1" w:rsidRPr="001867CF" w:rsidRDefault="001867CF" w:rsidP="008060B7">
      <w:pPr>
        <w:pStyle w:val="Heading2"/>
      </w:pPr>
      <w:bookmarkStart w:id="11" w:name="_Toc168615587"/>
      <w:r>
        <w:t xml:space="preserve">2.1. </w:t>
      </w:r>
      <w:r w:rsidR="00F945AF" w:rsidRPr="001867CF">
        <w:t>Biểu đồ use case</w:t>
      </w:r>
      <w:bookmarkEnd w:id="11"/>
    </w:p>
    <w:p w14:paraId="6EA4F7B5" w14:textId="75D944AF" w:rsidR="006C16E1" w:rsidRPr="001867CF" w:rsidRDefault="00F945AF" w:rsidP="005D2B24">
      <w:pPr>
        <w:ind w:firstLine="360"/>
        <w:jc w:val="both"/>
      </w:pPr>
      <w:r w:rsidRPr="001867CF">
        <w:t>Tác nhân : người chơi</w:t>
      </w:r>
    </w:p>
    <w:p w14:paraId="49BFC5E7" w14:textId="0AA926D7" w:rsidR="006C16E1" w:rsidRPr="001867CF" w:rsidRDefault="00F945AF" w:rsidP="005D2B24">
      <w:pPr>
        <w:ind w:firstLine="360"/>
        <w:jc w:val="both"/>
      </w:pPr>
      <w:r w:rsidRPr="001867CF">
        <w:t>Các use case đối với người chơi</w:t>
      </w:r>
    </w:p>
    <w:p w14:paraId="5D17FF2A" w14:textId="77777777" w:rsidR="006C16E1" w:rsidRPr="001867CF" w:rsidRDefault="00F945AF" w:rsidP="005D2B24">
      <w:pPr>
        <w:pStyle w:val="ListParagraph"/>
        <w:numPr>
          <w:ilvl w:val="0"/>
          <w:numId w:val="32"/>
        </w:numPr>
        <w:jc w:val="both"/>
      </w:pPr>
      <w:r w:rsidRPr="001867CF">
        <w:t>Bắt đầu game</w:t>
      </w:r>
    </w:p>
    <w:p w14:paraId="7CA4DCB3" w14:textId="77777777" w:rsidR="006C16E1" w:rsidRPr="001867CF" w:rsidRDefault="00F945AF" w:rsidP="005D2B24">
      <w:pPr>
        <w:pStyle w:val="ListParagraph"/>
        <w:numPr>
          <w:ilvl w:val="0"/>
          <w:numId w:val="32"/>
        </w:numPr>
        <w:jc w:val="both"/>
      </w:pPr>
      <w:r w:rsidRPr="001867CF">
        <w:t>Chơi game</w:t>
      </w:r>
    </w:p>
    <w:p w14:paraId="5BB3B530" w14:textId="77777777" w:rsidR="006C16E1" w:rsidRPr="001867CF" w:rsidRDefault="00F945AF" w:rsidP="005D2B24">
      <w:pPr>
        <w:pStyle w:val="ListParagraph"/>
        <w:numPr>
          <w:ilvl w:val="0"/>
          <w:numId w:val="32"/>
        </w:numPr>
        <w:jc w:val="both"/>
      </w:pPr>
      <w:r w:rsidRPr="001867CF">
        <w:t>Dừng game</w:t>
      </w:r>
    </w:p>
    <w:p w14:paraId="183ADD83" w14:textId="30C0C228" w:rsidR="006C16E1" w:rsidRPr="001867CF" w:rsidRDefault="00F945AF" w:rsidP="005D2B24">
      <w:pPr>
        <w:pStyle w:val="ListParagraph"/>
        <w:numPr>
          <w:ilvl w:val="0"/>
          <w:numId w:val="32"/>
        </w:numPr>
      </w:pPr>
      <w:r w:rsidRPr="001867CF">
        <w:t>Thoát Game</w:t>
      </w:r>
    </w:p>
    <w:p w14:paraId="2550B3B9" w14:textId="77777777" w:rsidR="006C16E1" w:rsidRPr="001867CF" w:rsidRDefault="00F945AF" w:rsidP="008827F5">
      <w:pPr>
        <w:jc w:val="center"/>
      </w:pPr>
      <w:r w:rsidRPr="001867CF">
        <w:rPr>
          <w:noProof/>
        </w:rPr>
        <w:drawing>
          <wp:inline distT="0" distB="0" distL="114300" distR="114300" wp14:anchorId="08B7783B" wp14:editId="6EDDD3F8">
            <wp:extent cx="2544418" cy="2592125"/>
            <wp:effectExtent l="0" t="0" r="889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550854" cy="2598681"/>
                    </a:xfrm>
                    <a:prstGeom prst="rect">
                      <a:avLst/>
                    </a:prstGeom>
                    <a:ln/>
                  </pic:spPr>
                </pic:pic>
              </a:graphicData>
            </a:graphic>
          </wp:inline>
        </w:drawing>
      </w:r>
    </w:p>
    <w:p w14:paraId="6E62348B" w14:textId="00CDF450" w:rsidR="006C16E1" w:rsidRPr="00BA408F" w:rsidRDefault="00BA408F" w:rsidP="006832AC">
      <w:pPr>
        <w:jc w:val="center"/>
        <w:rPr>
          <w:rStyle w:val="Emphasis"/>
        </w:rPr>
      </w:pPr>
      <w:r>
        <w:rPr>
          <w:rStyle w:val="Emphasis"/>
        </w:rPr>
        <w:t xml:space="preserve">        </w:t>
      </w:r>
      <w:r w:rsidR="00F945AF" w:rsidRPr="00BA408F">
        <w:rPr>
          <w:rStyle w:val="Emphasis"/>
        </w:rPr>
        <w:t xml:space="preserve">Hình 1. </w:t>
      </w:r>
      <w:r w:rsidR="006025C5" w:rsidRPr="00BA408F">
        <w:rPr>
          <w:rStyle w:val="Emphasis"/>
        </w:rPr>
        <w:t xml:space="preserve">Biểu đồ </w:t>
      </w:r>
      <w:r w:rsidR="00F945AF" w:rsidRPr="00BA408F">
        <w:rPr>
          <w:rStyle w:val="Emphasis"/>
        </w:rPr>
        <w:t xml:space="preserve">Use-case </w:t>
      </w:r>
    </w:p>
    <w:p w14:paraId="48869A94" w14:textId="77777777" w:rsidR="006C16E1" w:rsidRPr="001867CF" w:rsidRDefault="006C16E1" w:rsidP="001867CF"/>
    <w:p w14:paraId="61142779" w14:textId="31914F0C" w:rsidR="006C16E1" w:rsidRPr="001867CF" w:rsidRDefault="006832AC" w:rsidP="008060B7">
      <w:pPr>
        <w:pStyle w:val="Heading2"/>
      </w:pPr>
      <w:bookmarkStart w:id="12" w:name="_35nkun2" w:colFirst="0" w:colLast="0"/>
      <w:bookmarkStart w:id="13" w:name="_Toc168615588"/>
      <w:bookmarkEnd w:id="12"/>
      <w:r>
        <w:t xml:space="preserve">2.2. </w:t>
      </w:r>
      <w:r w:rsidR="00F945AF" w:rsidRPr="001867CF">
        <w:t xml:space="preserve"> Biểu đồ lớp tổng quá</w:t>
      </w:r>
      <w:r>
        <w:t>t</w:t>
      </w:r>
      <w:bookmarkEnd w:id="13"/>
    </w:p>
    <w:p w14:paraId="183CE4B7" w14:textId="77777777" w:rsidR="00D672D9" w:rsidRDefault="00D672D9" w:rsidP="00D672D9"/>
    <w:p w14:paraId="07F7535B" w14:textId="2026B36D" w:rsidR="00D672D9" w:rsidRDefault="0041627C" w:rsidP="00D672D9">
      <w:r>
        <w:rPr>
          <w:noProof/>
        </w:rPr>
        <w:drawing>
          <wp:inline distT="0" distB="0" distL="0" distR="0" wp14:anchorId="3B2B490B" wp14:editId="393354A8">
            <wp:extent cx="6048375" cy="2689225"/>
            <wp:effectExtent l="0" t="0" r="9525" b="0"/>
            <wp:docPr id="5317426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8375" cy="2689225"/>
                    </a:xfrm>
                    <a:prstGeom prst="rect">
                      <a:avLst/>
                    </a:prstGeom>
                    <a:noFill/>
                    <a:ln>
                      <a:noFill/>
                    </a:ln>
                  </pic:spPr>
                </pic:pic>
              </a:graphicData>
            </a:graphic>
          </wp:inline>
        </w:drawing>
      </w:r>
    </w:p>
    <w:p w14:paraId="51DC068A" w14:textId="71C64327" w:rsidR="006C16E1" w:rsidRPr="001867CF" w:rsidRDefault="00774AA1" w:rsidP="00DA23B6">
      <w:pPr>
        <w:spacing w:before="240"/>
        <w:jc w:val="center"/>
      </w:pPr>
      <w:r w:rsidRPr="00E733F3">
        <w:rPr>
          <w:rStyle w:val="Emphasis"/>
        </w:rPr>
        <w:t xml:space="preserve">Hình 2: Biểu </w:t>
      </w:r>
      <w:r w:rsidR="00A54396" w:rsidRPr="00E733F3">
        <w:rPr>
          <w:rStyle w:val="Emphasis"/>
        </w:rPr>
        <w:t xml:space="preserve">đồ </w:t>
      </w:r>
      <w:r w:rsidR="00BA408F" w:rsidRPr="00E733F3">
        <w:rPr>
          <w:rStyle w:val="Emphasis"/>
        </w:rPr>
        <w:t>lớp tổng quát</w:t>
      </w:r>
    </w:p>
    <w:p w14:paraId="00F3C629" w14:textId="77777777" w:rsidR="006C16E1" w:rsidRPr="001867CF" w:rsidRDefault="006C16E1" w:rsidP="001867CF"/>
    <w:p w14:paraId="2305C732" w14:textId="77777777" w:rsidR="006C16E1" w:rsidRPr="001867CF" w:rsidRDefault="00F945AF" w:rsidP="001867CF">
      <w:r w:rsidRPr="001867CF">
        <w:tab/>
      </w:r>
    </w:p>
    <w:p w14:paraId="2FB79AC3" w14:textId="77777777" w:rsidR="006C16E1" w:rsidRPr="001867CF" w:rsidRDefault="006C16E1" w:rsidP="001867CF"/>
    <w:p w14:paraId="31B908C3" w14:textId="77777777" w:rsidR="006C16E1" w:rsidRPr="001867CF" w:rsidRDefault="006C16E1" w:rsidP="001867CF">
      <w:bookmarkStart w:id="14" w:name="_4i7ojhp" w:colFirst="0" w:colLast="0"/>
      <w:bookmarkEnd w:id="14"/>
    </w:p>
    <w:p w14:paraId="42E74047" w14:textId="77777777" w:rsidR="00FE75AB" w:rsidRDefault="00F945AF" w:rsidP="002258BF">
      <w:pPr>
        <w:pStyle w:val="Heading1"/>
      </w:pPr>
      <w:bookmarkStart w:id="15" w:name="_Toc168615589"/>
      <w:r w:rsidRPr="001867CF">
        <w:lastRenderedPageBreak/>
        <w:t>GIAI ĐOẠN 3: XÂY DỰNG CHƯƠNG TRÌNH MINH HỌA</w:t>
      </w:r>
      <w:bookmarkEnd w:id="15"/>
    </w:p>
    <w:p w14:paraId="565D3A88" w14:textId="08EA3A3C" w:rsidR="006C16E1" w:rsidRPr="001867CF" w:rsidRDefault="004D6764" w:rsidP="008060B7">
      <w:pPr>
        <w:pStyle w:val="Heading2"/>
      </w:pPr>
      <w:bookmarkStart w:id="16" w:name="_Toc168615590"/>
      <w:r>
        <w:t xml:space="preserve">3.1.    </w:t>
      </w:r>
      <w:r w:rsidR="00F945AF" w:rsidRPr="001867CF">
        <w:t>Kết quả chương trình minh họa</w:t>
      </w:r>
      <w:bookmarkEnd w:id="16"/>
    </w:p>
    <w:p w14:paraId="519B560C" w14:textId="77777777" w:rsidR="006C16E1" w:rsidRPr="001867CF" w:rsidRDefault="00F945AF" w:rsidP="00C81FDC">
      <w:pPr>
        <w:ind w:firstLine="360"/>
      </w:pPr>
      <w:r w:rsidRPr="001867CF">
        <w:t xml:space="preserve">Nhìn chung sản phẩm minh họa khá thành công vì đã thực hiện được hầu hết các yêu cầu đưa ra: </w:t>
      </w:r>
    </w:p>
    <w:p w14:paraId="4F40FC66" w14:textId="351E8B7B" w:rsidR="006C16E1" w:rsidRPr="00FE75AB" w:rsidRDefault="00F945AF" w:rsidP="00906398">
      <w:pPr>
        <w:pStyle w:val="ListParagraph"/>
        <w:numPr>
          <w:ilvl w:val="0"/>
          <w:numId w:val="27"/>
        </w:numPr>
        <w:spacing w:line="276" w:lineRule="auto"/>
      </w:pPr>
      <w:r w:rsidRPr="00FE75AB">
        <w:t>Thể hiện bản đồ và các đối tượng trên bản đồ trên giao diện đồ họa</w:t>
      </w:r>
      <w:r w:rsidR="00632F0C">
        <w:t>.</w:t>
      </w:r>
    </w:p>
    <w:p w14:paraId="0B1FC06E" w14:textId="48B7852D" w:rsidR="006C16E1" w:rsidRDefault="00F945AF" w:rsidP="00906398">
      <w:pPr>
        <w:pStyle w:val="ListParagraph"/>
        <w:numPr>
          <w:ilvl w:val="0"/>
          <w:numId w:val="27"/>
        </w:numPr>
        <w:spacing w:line="276" w:lineRule="auto"/>
      </w:pPr>
      <w:r w:rsidRPr="00FE75AB">
        <w:t>Điều khiển nhân vật di chuyển</w:t>
      </w:r>
      <w:r w:rsidR="00FE75AB">
        <w:t xml:space="preserve">, </w:t>
      </w:r>
      <w:r w:rsidR="00757892">
        <w:t>nhảy</w:t>
      </w:r>
      <w:r w:rsidR="00632F0C">
        <w:t xml:space="preserve"> hoặc</w:t>
      </w:r>
      <w:r w:rsidR="00771416">
        <w:t xml:space="preserve"> bay</w:t>
      </w:r>
      <w:r w:rsidR="00757892">
        <w:t xml:space="preserve"> để vượt </w:t>
      </w:r>
      <w:r w:rsidR="004D6764">
        <w:t>chướng ngại vật</w:t>
      </w:r>
      <w:r w:rsidR="00632F0C">
        <w:t>.</w:t>
      </w:r>
    </w:p>
    <w:p w14:paraId="6D54968F" w14:textId="437CF8B2" w:rsidR="003D08B6" w:rsidRDefault="003D08B6" w:rsidP="00906398">
      <w:pPr>
        <w:pStyle w:val="ListParagraph"/>
        <w:numPr>
          <w:ilvl w:val="0"/>
          <w:numId w:val="27"/>
        </w:numPr>
        <w:spacing w:line="276" w:lineRule="auto"/>
      </w:pPr>
      <w:r>
        <w:t>Có nhiều cấp độ chơi đa dạng cho người chơi trải nghiệm</w:t>
      </w:r>
      <w:r w:rsidR="00632F0C">
        <w:t>.</w:t>
      </w:r>
    </w:p>
    <w:p w14:paraId="701DF535" w14:textId="2C5DAD57" w:rsidR="003D08B6" w:rsidRPr="00FE75AB" w:rsidRDefault="003D08B6" w:rsidP="00906398">
      <w:pPr>
        <w:pStyle w:val="ListParagraph"/>
        <w:numPr>
          <w:ilvl w:val="0"/>
          <w:numId w:val="27"/>
        </w:numPr>
        <w:spacing w:line="276" w:lineRule="auto"/>
      </w:pPr>
      <w:r>
        <w:t xml:space="preserve">Có chế độ luyện tập </w:t>
      </w:r>
      <w:r w:rsidR="00503671">
        <w:t>cho người chơi</w:t>
      </w:r>
      <w:r w:rsidR="00632F0C">
        <w:t>.</w:t>
      </w:r>
    </w:p>
    <w:p w14:paraId="59F5D0C0" w14:textId="20CFB2EE" w:rsidR="006C16E1" w:rsidRDefault="00F945AF" w:rsidP="00906398">
      <w:pPr>
        <w:pStyle w:val="ListParagraph"/>
        <w:numPr>
          <w:ilvl w:val="0"/>
          <w:numId w:val="27"/>
        </w:numPr>
        <w:spacing w:line="276" w:lineRule="auto"/>
      </w:pPr>
      <w:r w:rsidRPr="00FE75AB">
        <w:t>Có thể dừng game để tiếp tục sau 1 khoảng thời gian</w:t>
      </w:r>
      <w:r w:rsidR="00632F0C">
        <w:t>.</w:t>
      </w:r>
    </w:p>
    <w:p w14:paraId="76100722" w14:textId="2377D7FF" w:rsidR="006C16E1" w:rsidRDefault="00503671" w:rsidP="001867CF">
      <w:pPr>
        <w:pStyle w:val="ListParagraph"/>
        <w:numPr>
          <w:ilvl w:val="0"/>
          <w:numId w:val="27"/>
        </w:numPr>
        <w:spacing w:line="276" w:lineRule="auto"/>
      </w:pPr>
      <w:r>
        <w:t>Có hệ thống âm thanh</w:t>
      </w:r>
      <w:r w:rsidR="00621FE2">
        <w:t>, hình ảnh thu hút</w:t>
      </w:r>
      <w:r w:rsidR="007F0A5D">
        <w:t>, bắt mắt</w:t>
      </w:r>
      <w:r w:rsidR="00AC04F2">
        <w:t>, có các giao diện thiết yếu để tương tác với người chơi</w:t>
      </w:r>
      <w:r w:rsidR="00632F0C">
        <w:t>.</w:t>
      </w:r>
    </w:p>
    <w:p w14:paraId="2345A02E" w14:textId="2202EE4F" w:rsidR="000E2A59" w:rsidRPr="003D51DD" w:rsidRDefault="00F96640" w:rsidP="003D51DD">
      <w:pPr>
        <w:pStyle w:val="Heading2"/>
        <w:numPr>
          <w:ilvl w:val="1"/>
          <w:numId w:val="20"/>
        </w:numPr>
        <w:ind w:left="709" w:hanging="709"/>
      </w:pPr>
      <w:bookmarkStart w:id="17" w:name="_Toc168615591"/>
      <w:r w:rsidRPr="003D51DD">
        <w:t xml:space="preserve">Các giao diện </w:t>
      </w:r>
      <w:r w:rsidR="004D6764" w:rsidRPr="003D51DD">
        <w:t>trong game</w:t>
      </w:r>
      <w:bookmarkEnd w:id="17"/>
    </w:p>
    <w:p w14:paraId="49CD9E46" w14:textId="4072281D" w:rsidR="006C16E1" w:rsidRPr="000E2A59" w:rsidRDefault="00F945AF" w:rsidP="00F46B65">
      <w:pPr>
        <w:pStyle w:val="Heading3"/>
        <w:numPr>
          <w:ilvl w:val="2"/>
          <w:numId w:val="20"/>
        </w:numPr>
        <w:spacing w:before="0" w:after="0"/>
      </w:pPr>
      <w:bookmarkStart w:id="18" w:name="_Toc168615592"/>
      <w:r w:rsidRPr="000E2A59">
        <w:t>Giao diện vào game</w:t>
      </w:r>
      <w:bookmarkEnd w:id="18"/>
    </w:p>
    <w:p w14:paraId="2ABEEFE5" w14:textId="77777777" w:rsidR="005D2B24" w:rsidRPr="005D2B24" w:rsidRDefault="005D2B24">
      <w:pPr>
        <w:rPr>
          <w:ins w:id="19" w:author="{1F12AE21-04CA-40A2-A546-AAF72E58C26E}" w:date="2024-06-07T00:39:00Z" w16du:dateUtc="2024-06-06T17:39:00Z"/>
          <w:lang w:val="vi-VN"/>
        </w:rPr>
      </w:pPr>
    </w:p>
    <w:p w14:paraId="703DC44F" w14:textId="77777777" w:rsidR="006C16E1" w:rsidRPr="001867CF" w:rsidRDefault="00F945AF" w:rsidP="00E733F3">
      <w:pPr>
        <w:jc w:val="center"/>
      </w:pPr>
      <w:r w:rsidRPr="001867CF">
        <w:rPr>
          <w:noProof/>
        </w:rPr>
        <w:drawing>
          <wp:inline distT="114300" distB="114300" distL="114300" distR="114300" wp14:anchorId="3B480841" wp14:editId="2DEF8B2D">
            <wp:extent cx="5035550" cy="2571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041906" cy="2574996"/>
                    </a:xfrm>
                    <a:prstGeom prst="rect">
                      <a:avLst/>
                    </a:prstGeom>
                    <a:ln/>
                  </pic:spPr>
                </pic:pic>
              </a:graphicData>
            </a:graphic>
          </wp:inline>
        </w:drawing>
      </w:r>
    </w:p>
    <w:p w14:paraId="3F534000" w14:textId="695E5A70" w:rsidR="000E2A59" w:rsidRPr="00E733F3" w:rsidRDefault="00F945AF" w:rsidP="00E733F3">
      <w:pPr>
        <w:spacing w:before="120" w:after="240"/>
        <w:jc w:val="center"/>
        <w:rPr>
          <w:rStyle w:val="SubtleEmphasis"/>
        </w:rPr>
      </w:pPr>
      <w:r w:rsidRPr="001F47CB">
        <w:rPr>
          <w:rStyle w:val="SubtleEmphasis"/>
        </w:rPr>
        <w:t xml:space="preserve">Hình </w:t>
      </w:r>
      <w:r w:rsidR="001F47CB" w:rsidRPr="001F47CB">
        <w:rPr>
          <w:rStyle w:val="SubtleEmphasis"/>
        </w:rPr>
        <w:t>3</w:t>
      </w:r>
      <w:r w:rsidRPr="001F47CB">
        <w:rPr>
          <w:rStyle w:val="SubtleEmphasis"/>
        </w:rPr>
        <w:t xml:space="preserve"> : Giao diện </w:t>
      </w:r>
      <w:r w:rsidR="005E6D88">
        <w:rPr>
          <w:rStyle w:val="SubtleEmphasis"/>
        </w:rPr>
        <w:t>vào</w:t>
      </w:r>
      <w:r w:rsidR="005E6D88">
        <w:rPr>
          <w:rStyle w:val="SubtleEmphasis"/>
          <w:lang w:val="vi-VN"/>
        </w:rPr>
        <w:t xml:space="preserve"> game</w:t>
      </w:r>
    </w:p>
    <w:p w14:paraId="35244902" w14:textId="26832952" w:rsidR="006C16E1" w:rsidRPr="001867CF" w:rsidRDefault="00F945AF" w:rsidP="00A94EB8">
      <w:pPr>
        <w:ind w:firstLine="397"/>
        <w:jc w:val="both"/>
      </w:pPr>
      <w:r w:rsidRPr="001867CF">
        <w:t xml:space="preserve">Giao diện vào game là giao diện đầu tiên xuất hiện khi người chơi </w:t>
      </w:r>
      <w:r w:rsidR="00632F0C">
        <w:t>chạy file thực thi</w:t>
      </w:r>
      <w:r w:rsidRPr="001867CF">
        <w:t xml:space="preserve">. Trong giao diện có </w:t>
      </w:r>
      <w:r w:rsidR="00632F0C">
        <w:t>các</w:t>
      </w:r>
      <w:r w:rsidRPr="001867CF">
        <w:t xml:space="preserve"> thành phần chính: background, tên game và 3 nút chức năng.</w:t>
      </w:r>
      <w:r w:rsidR="00012143">
        <w:rPr>
          <w:lang w:val="vi-VN"/>
        </w:rPr>
        <w:t xml:space="preserve"> </w:t>
      </w:r>
      <w:r w:rsidR="00632F0C">
        <w:t xml:space="preserve">Các </w:t>
      </w:r>
      <w:r w:rsidRPr="001867CF">
        <w:t xml:space="preserve">nút chức năng theo thứ tự từ trái sang phải là nút </w:t>
      </w:r>
      <w:r w:rsidR="00117F9F">
        <w:t>C</w:t>
      </w:r>
      <w:r w:rsidRPr="001867CF">
        <w:t xml:space="preserve">redit, nút </w:t>
      </w:r>
      <w:r w:rsidR="00117F9F">
        <w:t>S</w:t>
      </w:r>
      <w:r w:rsidRPr="001867CF">
        <w:t xml:space="preserve">tart và nút </w:t>
      </w:r>
      <w:r w:rsidR="00117F9F">
        <w:t>T</w:t>
      </w:r>
      <w:r w:rsidRPr="001867CF">
        <w:t>utorial, với các chức năng cụ thể:</w:t>
      </w:r>
    </w:p>
    <w:p w14:paraId="4C11ABB7" w14:textId="78CAE6F3" w:rsidR="006C16E1" w:rsidRPr="001867CF" w:rsidRDefault="00F945AF" w:rsidP="00012143">
      <w:pPr>
        <w:pStyle w:val="ListParagraph"/>
        <w:numPr>
          <w:ilvl w:val="0"/>
          <w:numId w:val="28"/>
        </w:numPr>
        <w:jc w:val="both"/>
      </w:pPr>
      <w:r w:rsidRPr="001867CF">
        <w:t xml:space="preserve">Nút </w:t>
      </w:r>
      <w:r w:rsidR="00117F9F">
        <w:t>C</w:t>
      </w:r>
      <w:r w:rsidRPr="001867CF">
        <w:t>redit: Để hiển thị thông tin về nhóm sinh viên thực hiện</w:t>
      </w:r>
    </w:p>
    <w:p w14:paraId="5CF56B16" w14:textId="0ED45978" w:rsidR="006C16E1" w:rsidRPr="001867CF" w:rsidRDefault="00F945AF" w:rsidP="00012143">
      <w:pPr>
        <w:pStyle w:val="ListParagraph"/>
        <w:numPr>
          <w:ilvl w:val="0"/>
          <w:numId w:val="28"/>
        </w:numPr>
        <w:jc w:val="both"/>
      </w:pPr>
      <w:r w:rsidRPr="001867CF">
        <w:t xml:space="preserve">Nút </w:t>
      </w:r>
      <w:r w:rsidR="00117F9F">
        <w:t>S</w:t>
      </w:r>
      <w:r w:rsidRPr="001867CF">
        <w:t>tart: Để chuyển sang giao diện chọn màn chơi</w:t>
      </w:r>
    </w:p>
    <w:p w14:paraId="4E1A2281" w14:textId="54C91645" w:rsidR="006C16E1" w:rsidRPr="001867CF" w:rsidRDefault="00F945AF" w:rsidP="00012143">
      <w:pPr>
        <w:pStyle w:val="ListParagraph"/>
        <w:numPr>
          <w:ilvl w:val="0"/>
          <w:numId w:val="28"/>
        </w:numPr>
        <w:jc w:val="both"/>
      </w:pPr>
      <w:r w:rsidRPr="001867CF">
        <w:t xml:space="preserve">Nút </w:t>
      </w:r>
      <w:r w:rsidR="00117F9F">
        <w:t>T</w:t>
      </w:r>
      <w:r w:rsidRPr="001867CF">
        <w:t>utorial: Để xem các hướng dẫn chơi game</w:t>
      </w:r>
    </w:p>
    <w:p w14:paraId="40920D21" w14:textId="09F18C25" w:rsidR="000E2A59" w:rsidRDefault="000E2A59" w:rsidP="00833C8F">
      <w:pPr>
        <w:jc w:val="both"/>
      </w:pPr>
    </w:p>
    <w:p w14:paraId="3E018FCB" w14:textId="3FF0F52B" w:rsidR="00833C8F" w:rsidRPr="00833C8F" w:rsidRDefault="00833C8F" w:rsidP="00833C8F">
      <w:pPr>
        <w:jc w:val="both"/>
        <w:rPr>
          <w:b/>
          <w:bCs/>
        </w:rPr>
      </w:pPr>
      <w:r w:rsidRPr="00833C8F">
        <w:rPr>
          <w:b/>
          <w:bCs/>
        </w:rPr>
        <w:t xml:space="preserve">Giao diện hướng dẫn </w:t>
      </w:r>
    </w:p>
    <w:p w14:paraId="556862ED" w14:textId="243EBDD5" w:rsidR="00833C8F" w:rsidRPr="00833C8F" w:rsidRDefault="00833C8F" w:rsidP="00A94EB8">
      <w:pPr>
        <w:ind w:firstLine="397"/>
        <w:jc w:val="both"/>
      </w:pPr>
      <w:r w:rsidRPr="001867CF">
        <w:t>Giao diện này chứa các thông tin hướng dẫn về game, bao gồm cách chuyển đổi giữa các giao diện, chuyển đổi chế độ và thao tác trong game. Trong đó, thao tác chính</w:t>
      </w:r>
      <w:r w:rsidR="001C668B">
        <w:t xml:space="preserve"> l</w:t>
      </w:r>
      <w:r w:rsidRPr="001867CF">
        <w:t>à người chơi cần quan tâm là nhấn phím Space hoặc phím Up để</w:t>
      </w:r>
      <w:r w:rsidR="00771416">
        <w:t xml:space="preserve"> điều khiển nhân vật</w:t>
      </w:r>
      <w:r w:rsidRPr="001867CF">
        <w:t xml:space="preserve"> nhảy</w:t>
      </w:r>
      <w:r w:rsidR="00771416">
        <w:t>/bay</w:t>
      </w:r>
      <w:r w:rsidRPr="001867CF">
        <w:t xml:space="preserve"> qua các chướng ngại vật.</w:t>
      </w:r>
    </w:p>
    <w:p w14:paraId="5E0087D8" w14:textId="77777777" w:rsidR="00833C8F" w:rsidRPr="000E2A59" w:rsidRDefault="00833C8F" w:rsidP="00833C8F">
      <w:pPr>
        <w:ind w:left="360"/>
        <w:jc w:val="both"/>
      </w:pPr>
    </w:p>
    <w:p w14:paraId="36AA65D1" w14:textId="77777777" w:rsidR="006C16E1" w:rsidRPr="001867CF" w:rsidRDefault="00F945AF" w:rsidP="00D4107C">
      <w:pPr>
        <w:jc w:val="center"/>
      </w:pPr>
      <w:r w:rsidRPr="001867CF">
        <w:rPr>
          <w:noProof/>
        </w:rPr>
        <w:lastRenderedPageBreak/>
        <w:drawing>
          <wp:inline distT="114300" distB="114300" distL="114300" distR="114300" wp14:anchorId="7BC9529D" wp14:editId="4DBC37DE">
            <wp:extent cx="4908550" cy="2667000"/>
            <wp:effectExtent l="0" t="0" r="635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933142" cy="2680362"/>
                    </a:xfrm>
                    <a:prstGeom prst="rect">
                      <a:avLst/>
                    </a:prstGeom>
                    <a:ln/>
                  </pic:spPr>
                </pic:pic>
              </a:graphicData>
            </a:graphic>
          </wp:inline>
        </w:drawing>
      </w:r>
    </w:p>
    <w:p w14:paraId="0DEF9695" w14:textId="632D5237" w:rsidR="000E2A59" w:rsidRPr="00642CE4" w:rsidRDefault="00F945AF" w:rsidP="00E733F3">
      <w:pPr>
        <w:spacing w:before="120" w:after="240"/>
        <w:jc w:val="center"/>
        <w:rPr>
          <w:rStyle w:val="SubtleEmphasis"/>
        </w:rPr>
      </w:pPr>
      <w:r w:rsidRPr="001F47CB">
        <w:rPr>
          <w:rStyle w:val="SubtleEmphasis"/>
        </w:rPr>
        <w:t xml:space="preserve">Hình </w:t>
      </w:r>
      <w:r w:rsidR="002A1A60">
        <w:rPr>
          <w:rStyle w:val="SubtleEmphasis"/>
        </w:rPr>
        <w:t>4</w:t>
      </w:r>
      <w:r w:rsidRPr="001F47CB">
        <w:rPr>
          <w:rStyle w:val="SubtleEmphasis"/>
        </w:rPr>
        <w:t xml:space="preserve"> : Giao diện hướng dẫn</w:t>
      </w:r>
    </w:p>
    <w:p w14:paraId="6505A6C1" w14:textId="2C9AD9AE" w:rsidR="00C6595D" w:rsidRPr="00833C8F" w:rsidRDefault="00F945AF" w:rsidP="001867CF">
      <w:pPr>
        <w:pStyle w:val="Heading3"/>
        <w:numPr>
          <w:ilvl w:val="2"/>
          <w:numId w:val="20"/>
        </w:numPr>
      </w:pPr>
      <w:bookmarkStart w:id="20" w:name="_Toc168615593"/>
      <w:r w:rsidRPr="000E2A59">
        <w:t>Giao diện chọn màn chơi</w:t>
      </w:r>
      <w:bookmarkEnd w:id="20"/>
    </w:p>
    <w:p w14:paraId="130CCE37" w14:textId="569FCECB" w:rsidR="006C16E1" w:rsidRDefault="00F945AF" w:rsidP="00D4107C">
      <w:pPr>
        <w:jc w:val="center"/>
        <w:rPr>
          <w:b/>
          <w:lang w:val="vi-VN"/>
        </w:rPr>
      </w:pPr>
      <w:r w:rsidRPr="001867CF">
        <w:rPr>
          <w:noProof/>
        </w:rPr>
        <w:drawing>
          <wp:inline distT="114300" distB="114300" distL="114300" distR="114300" wp14:anchorId="647BFD6B" wp14:editId="56B07AE8">
            <wp:extent cx="4933950" cy="2794000"/>
            <wp:effectExtent l="0" t="0" r="0" b="635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960643" cy="2809116"/>
                    </a:xfrm>
                    <a:prstGeom prst="rect">
                      <a:avLst/>
                    </a:prstGeom>
                    <a:ln/>
                  </pic:spPr>
                </pic:pic>
              </a:graphicData>
            </a:graphic>
          </wp:inline>
        </w:drawing>
      </w:r>
    </w:p>
    <w:p w14:paraId="6D4FCB6D" w14:textId="60F91433" w:rsidR="006C16E1" w:rsidRPr="00E733F3" w:rsidRDefault="00CF1B0A" w:rsidP="00E733F3">
      <w:pPr>
        <w:spacing w:before="120" w:after="240"/>
        <w:jc w:val="center"/>
        <w:rPr>
          <w:i/>
          <w:color w:val="404040" w:themeColor="text1" w:themeTint="BF"/>
        </w:rPr>
      </w:pPr>
      <w:r w:rsidRPr="001F47CB">
        <w:rPr>
          <w:rStyle w:val="SubtleEmphasis"/>
        </w:rPr>
        <w:t xml:space="preserve">Hình </w:t>
      </w:r>
      <w:r w:rsidR="002A1A60">
        <w:rPr>
          <w:rStyle w:val="SubtleEmphasis"/>
        </w:rPr>
        <w:t>5</w:t>
      </w:r>
      <w:r w:rsidRPr="001F47CB">
        <w:rPr>
          <w:rStyle w:val="SubtleEmphasis"/>
        </w:rPr>
        <w:t xml:space="preserve"> : Giao diện </w:t>
      </w:r>
      <w:r w:rsidR="00E733F3">
        <w:rPr>
          <w:rStyle w:val="SubtleEmphasis"/>
        </w:rPr>
        <w:t>lựa</w:t>
      </w:r>
      <w:r w:rsidRPr="001F47CB">
        <w:rPr>
          <w:rStyle w:val="SubtleEmphasis"/>
        </w:rPr>
        <w:t xml:space="preserve"> </w:t>
      </w:r>
      <w:r>
        <w:rPr>
          <w:rStyle w:val="SubtleEmphasis"/>
        </w:rPr>
        <w:t>chọn</w:t>
      </w:r>
      <w:r w:rsidRPr="00E733F3">
        <w:rPr>
          <w:rStyle w:val="SubtleEmphasis"/>
        </w:rPr>
        <w:t xml:space="preserve"> màn chơi</w:t>
      </w:r>
    </w:p>
    <w:p w14:paraId="293BFE53" w14:textId="658972F1" w:rsidR="006C16E1" w:rsidRPr="001867CF" w:rsidRDefault="00F945AF" w:rsidP="00C81FDC">
      <w:pPr>
        <w:ind w:firstLine="397"/>
        <w:jc w:val="both"/>
      </w:pPr>
      <w:r w:rsidRPr="001867CF">
        <w:t>Giao diện này cho phép người chơi chọn lựa giữa các màn chơi với độ khó khác nhau. Các thành phần chính của giao diện bao gồm background</w:t>
      </w:r>
      <w:r w:rsidR="008F11ED">
        <w:t>, tên màn chơi,</w:t>
      </w:r>
      <w:r w:rsidRPr="001867CF">
        <w:t xml:space="preserve"> icon tương ứng với các màn chơi, thanh tiến trình ghi nhận kết quả tốt nhất mà người chơi đạt được ở mỗi màn chơi và 2 nút </w:t>
      </w:r>
      <w:r w:rsidR="008D1F4B">
        <w:t>N</w:t>
      </w:r>
      <w:r w:rsidRPr="001867CF">
        <w:t xml:space="preserve">ext và </w:t>
      </w:r>
      <w:r w:rsidR="008D1F4B">
        <w:t>P</w:t>
      </w:r>
      <w:r w:rsidRPr="001867CF">
        <w:t>rev có chức năng chuyển đổi qua lại để chọn màn chơi.</w:t>
      </w:r>
    </w:p>
    <w:p w14:paraId="7D987504" w14:textId="77777777" w:rsidR="006C16E1" w:rsidRPr="001867CF" w:rsidRDefault="00F945AF" w:rsidP="00C81FDC">
      <w:pPr>
        <w:ind w:firstLine="397"/>
        <w:jc w:val="both"/>
      </w:pPr>
      <w:r w:rsidRPr="001867CF">
        <w:t>Có 3 màn chơi với độ khó tăng dần:</w:t>
      </w:r>
    </w:p>
    <w:p w14:paraId="5CCE0380" w14:textId="77777777" w:rsidR="006C16E1" w:rsidRPr="001867CF" w:rsidRDefault="00F945AF" w:rsidP="00C81FDC">
      <w:pPr>
        <w:pStyle w:val="ListParagraph"/>
        <w:numPr>
          <w:ilvl w:val="0"/>
          <w:numId w:val="29"/>
        </w:numPr>
        <w:jc w:val="both"/>
      </w:pPr>
      <w:r w:rsidRPr="001867CF">
        <w:t>Forest Frontier</w:t>
      </w:r>
    </w:p>
    <w:p w14:paraId="666938D0" w14:textId="77777777" w:rsidR="006C16E1" w:rsidRPr="001867CF" w:rsidRDefault="00F945AF" w:rsidP="00C81FDC">
      <w:pPr>
        <w:pStyle w:val="ListParagraph"/>
        <w:numPr>
          <w:ilvl w:val="0"/>
          <w:numId w:val="29"/>
        </w:numPr>
        <w:jc w:val="both"/>
      </w:pPr>
      <w:r w:rsidRPr="001867CF">
        <w:t>Ocean Depth</w:t>
      </w:r>
    </w:p>
    <w:p w14:paraId="441543B6" w14:textId="77777777" w:rsidR="00AA0EDE" w:rsidRDefault="00F945AF" w:rsidP="00C81FDC">
      <w:pPr>
        <w:pStyle w:val="ListParagraph"/>
        <w:numPr>
          <w:ilvl w:val="0"/>
          <w:numId w:val="29"/>
        </w:numPr>
        <w:jc w:val="both"/>
      </w:pPr>
      <w:r w:rsidRPr="001867CF">
        <w:t>Lava Peak</w:t>
      </w:r>
    </w:p>
    <w:p w14:paraId="407301AE" w14:textId="685B07CE" w:rsidR="007E60AF" w:rsidRDefault="007E60AF" w:rsidP="00AA0EDE">
      <w:pPr>
        <w:pStyle w:val="Heading3"/>
        <w:numPr>
          <w:ilvl w:val="2"/>
          <w:numId w:val="20"/>
        </w:numPr>
      </w:pPr>
      <w:bookmarkStart w:id="21" w:name="_Toc168615594"/>
      <w:r w:rsidRPr="00AA0EDE">
        <w:rPr>
          <w:lang w:val="vi-VN"/>
        </w:rPr>
        <w:t xml:space="preserve">Giao diện </w:t>
      </w:r>
      <w:r w:rsidR="00C6595D">
        <w:t xml:space="preserve">Game </w:t>
      </w:r>
      <w:r w:rsidR="00E733F3">
        <w:t>M</w:t>
      </w:r>
      <w:r w:rsidR="00C6595D">
        <w:t>ode</w:t>
      </w:r>
      <w:bookmarkEnd w:id="21"/>
    </w:p>
    <w:p w14:paraId="4F2C03C8" w14:textId="77777777" w:rsidR="00945A7D" w:rsidRPr="00945A7D" w:rsidRDefault="00945A7D" w:rsidP="00945A7D"/>
    <w:p w14:paraId="40C65551" w14:textId="77777777" w:rsidR="006C16E1" w:rsidRDefault="00F945AF" w:rsidP="00D4107C">
      <w:pPr>
        <w:jc w:val="center"/>
      </w:pPr>
      <w:r w:rsidRPr="001867CF">
        <w:rPr>
          <w:noProof/>
        </w:rPr>
        <w:lastRenderedPageBreak/>
        <w:drawing>
          <wp:inline distT="114300" distB="114300" distL="114300" distR="114300" wp14:anchorId="748DA629" wp14:editId="28B940D7">
            <wp:extent cx="4997449" cy="2914116"/>
            <wp:effectExtent l="0" t="0" r="0" b="635"/>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019071" cy="2926724"/>
                    </a:xfrm>
                    <a:prstGeom prst="rect">
                      <a:avLst/>
                    </a:prstGeom>
                    <a:ln/>
                  </pic:spPr>
                </pic:pic>
              </a:graphicData>
            </a:graphic>
          </wp:inline>
        </w:drawing>
      </w:r>
    </w:p>
    <w:p w14:paraId="74EEA4D2" w14:textId="05B8DB90" w:rsidR="001F47CB" w:rsidRPr="00E733F3" w:rsidRDefault="00CF1B0A" w:rsidP="00E733F3">
      <w:pPr>
        <w:spacing w:before="120" w:after="240"/>
        <w:jc w:val="center"/>
        <w:rPr>
          <w:rStyle w:val="SubtleEmphasis"/>
        </w:rPr>
      </w:pPr>
      <w:r>
        <w:rPr>
          <w:rStyle w:val="SubtleEmphasis"/>
        </w:rPr>
        <w:t>Hình</w:t>
      </w:r>
      <w:r w:rsidRPr="00E733F3">
        <w:rPr>
          <w:rStyle w:val="SubtleEmphasis"/>
        </w:rPr>
        <w:t xml:space="preserve"> </w:t>
      </w:r>
      <w:r w:rsidR="002A1A60" w:rsidRPr="00E733F3">
        <w:rPr>
          <w:rStyle w:val="SubtleEmphasis"/>
        </w:rPr>
        <w:t>6</w:t>
      </w:r>
      <w:r w:rsidRPr="00E733F3">
        <w:rPr>
          <w:rStyle w:val="SubtleEmphasis"/>
        </w:rPr>
        <w:t xml:space="preserve">: </w:t>
      </w:r>
      <w:r w:rsidR="001F47CB" w:rsidRPr="001F47CB">
        <w:rPr>
          <w:rStyle w:val="SubtleEmphasis"/>
        </w:rPr>
        <w:t xml:space="preserve">Giao diện </w:t>
      </w:r>
      <w:r w:rsidR="00E733F3">
        <w:rPr>
          <w:rStyle w:val="SubtleEmphasis"/>
        </w:rPr>
        <w:t>Game Mode</w:t>
      </w:r>
    </w:p>
    <w:p w14:paraId="64C047B2" w14:textId="74BA5009" w:rsidR="00BC7810" w:rsidRDefault="00F945AF" w:rsidP="00E733F3">
      <w:pPr>
        <w:spacing w:line="276" w:lineRule="auto"/>
        <w:ind w:firstLine="397"/>
        <w:jc w:val="both"/>
      </w:pPr>
      <w:r w:rsidRPr="001867CF">
        <w:t xml:space="preserve">Đây là giao diện chính của màn chơi. </w:t>
      </w:r>
      <w:r w:rsidR="00877B57">
        <w:t xml:space="preserve">Người chơi điều khiển nhân vật vượt chướng ngại vật để hoàn thành màn chơi, </w:t>
      </w:r>
      <w:r w:rsidR="007B1BB6">
        <w:t>nếu va chạm v</w:t>
      </w:r>
      <w:r w:rsidR="001C668B">
        <w:t>ớ</w:t>
      </w:r>
      <w:r w:rsidR="007B1BB6">
        <w:t xml:space="preserve">i chướng ngại vật, người </w:t>
      </w:r>
      <w:r w:rsidR="002553D3">
        <w:t xml:space="preserve">chơi sẽ phải bắt đầu </w:t>
      </w:r>
      <w:r w:rsidR="001C668B">
        <w:t xml:space="preserve">màn </w:t>
      </w:r>
      <w:r w:rsidR="002553D3">
        <w:t>chơi lại từ đầu</w:t>
      </w:r>
      <w:r w:rsidR="001C668B">
        <w:t>.</w:t>
      </w:r>
    </w:p>
    <w:p w14:paraId="20CA8B13" w14:textId="77777777" w:rsidR="00877B57" w:rsidRDefault="00BC7810" w:rsidP="00E733F3">
      <w:pPr>
        <w:spacing w:line="276" w:lineRule="auto"/>
        <w:ind w:firstLine="397"/>
        <w:jc w:val="both"/>
      </w:pPr>
      <w:r>
        <w:t>Đi</w:t>
      </w:r>
      <w:r w:rsidR="00877B57">
        <w:t>ều khiển nhân vật:</w:t>
      </w:r>
    </w:p>
    <w:p w14:paraId="13C3CF0F" w14:textId="7B1564EA" w:rsidR="006C16E1" w:rsidRDefault="00877B57" w:rsidP="00E733F3">
      <w:pPr>
        <w:pStyle w:val="ListParagraph"/>
        <w:numPr>
          <w:ilvl w:val="0"/>
          <w:numId w:val="33"/>
        </w:numPr>
        <w:spacing w:line="276" w:lineRule="auto"/>
        <w:jc w:val="both"/>
      </w:pPr>
      <w:r>
        <w:t xml:space="preserve">Eggon: </w:t>
      </w:r>
      <w:r w:rsidR="00F945AF" w:rsidRPr="001867CF">
        <w:t>Người chơi có thể bấm chuột trái hoặc phím Space</w:t>
      </w:r>
      <w:r w:rsidR="00BC7810">
        <w:t xml:space="preserve"> hoặc phím</w:t>
      </w:r>
      <w:r w:rsidR="00F945AF" w:rsidRPr="001867CF">
        <w:t xml:space="preserve"> để nhân vật nhảy qua chướng ngại vật.</w:t>
      </w:r>
    </w:p>
    <w:p w14:paraId="2076C705" w14:textId="00B6447F" w:rsidR="002553D3" w:rsidRPr="001867CF" w:rsidRDefault="002553D3" w:rsidP="00E733F3">
      <w:pPr>
        <w:pStyle w:val="ListParagraph"/>
        <w:numPr>
          <w:ilvl w:val="0"/>
          <w:numId w:val="33"/>
        </w:numPr>
        <w:spacing w:line="276" w:lineRule="auto"/>
        <w:jc w:val="both"/>
      </w:pPr>
      <w:r>
        <w:t xml:space="preserve">Dragon: Người chơi nhấn giữ phím Space để điều khiển trọng lực của </w:t>
      </w:r>
      <w:r w:rsidR="001A779A">
        <w:t>Dragon</w:t>
      </w:r>
    </w:p>
    <w:p w14:paraId="59EB22A0" w14:textId="77777777" w:rsidR="006C16E1" w:rsidRPr="001867CF" w:rsidRDefault="00F945AF" w:rsidP="00E733F3">
      <w:pPr>
        <w:pStyle w:val="ListParagraph"/>
        <w:numPr>
          <w:ilvl w:val="0"/>
          <w:numId w:val="33"/>
        </w:numPr>
        <w:spacing w:line="276" w:lineRule="auto"/>
        <w:jc w:val="both"/>
      </w:pPr>
      <w:r w:rsidRPr="001867CF">
        <w:t>Bấm phím Esc để mở màn hình Pause</w:t>
      </w:r>
    </w:p>
    <w:p w14:paraId="13903F72" w14:textId="45D965D7" w:rsidR="00587E2E" w:rsidRDefault="00F945AF" w:rsidP="00E733F3">
      <w:pPr>
        <w:spacing w:line="276" w:lineRule="auto"/>
        <w:ind w:firstLine="397"/>
        <w:jc w:val="both"/>
      </w:pPr>
      <w:r w:rsidRPr="001867CF">
        <w:t>Vượt qua tất cả chướng ngại vật để hoàn thành màn chơi và giành chiến thắng</w:t>
      </w:r>
      <w:r w:rsidR="00587E2E">
        <w:t>.</w:t>
      </w:r>
    </w:p>
    <w:p w14:paraId="36D04C6E" w14:textId="6EC47CC7" w:rsidR="003D51DD" w:rsidRPr="00587E2E" w:rsidRDefault="003D51DD" w:rsidP="00945A7D">
      <w:pPr>
        <w:pStyle w:val="Heading3"/>
        <w:numPr>
          <w:ilvl w:val="2"/>
          <w:numId w:val="20"/>
        </w:numPr>
      </w:pPr>
      <w:bookmarkStart w:id="22" w:name="_Toc168615595"/>
      <w:r>
        <w:t>Giao diện Practice Mode</w:t>
      </w:r>
      <w:bookmarkEnd w:id="22"/>
    </w:p>
    <w:p w14:paraId="712A7164" w14:textId="4895BA52" w:rsidR="00C6595D" w:rsidRPr="007D4112" w:rsidRDefault="0008609E" w:rsidP="00D4107C">
      <w:pPr>
        <w:jc w:val="center"/>
        <w:rPr>
          <w:b/>
          <w:lang w:val="vi-VN"/>
        </w:rPr>
      </w:pPr>
      <w:r>
        <w:rPr>
          <w:noProof/>
          <w:color w:val="000000"/>
          <w:sz w:val="30"/>
          <w:szCs w:val="30"/>
          <w:bdr w:val="none" w:sz="0" w:space="0" w:color="auto" w:frame="1"/>
        </w:rPr>
        <w:drawing>
          <wp:inline distT="0" distB="0" distL="0" distR="0" wp14:anchorId="65B0BE29" wp14:editId="6501B7FA">
            <wp:extent cx="4901871" cy="3048000"/>
            <wp:effectExtent l="0" t="0" r="0" b="0"/>
            <wp:docPr id="9850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8626" cy="3089509"/>
                    </a:xfrm>
                    <a:prstGeom prst="rect">
                      <a:avLst/>
                    </a:prstGeom>
                    <a:noFill/>
                    <a:ln>
                      <a:noFill/>
                    </a:ln>
                  </pic:spPr>
                </pic:pic>
              </a:graphicData>
            </a:graphic>
          </wp:inline>
        </w:drawing>
      </w:r>
    </w:p>
    <w:p w14:paraId="7D1A4A7E" w14:textId="592E9700" w:rsidR="00970133" w:rsidRPr="00E733F3" w:rsidRDefault="00C6595D" w:rsidP="00E733F3">
      <w:pPr>
        <w:spacing w:before="120" w:after="240"/>
        <w:jc w:val="center"/>
        <w:rPr>
          <w:rStyle w:val="SubtleEmphasis"/>
        </w:rPr>
      </w:pPr>
      <w:r w:rsidRPr="001F47CB">
        <w:rPr>
          <w:rStyle w:val="SubtleEmphasis"/>
        </w:rPr>
        <w:t>Hình</w:t>
      </w:r>
      <w:r w:rsidRPr="00E733F3">
        <w:rPr>
          <w:rStyle w:val="SubtleEmphasis"/>
        </w:rPr>
        <w:t xml:space="preserve"> </w:t>
      </w:r>
      <w:r w:rsidR="0037495A">
        <w:rPr>
          <w:rStyle w:val="SubtleEmphasis"/>
        </w:rPr>
        <w:t>7</w:t>
      </w:r>
      <w:r w:rsidRPr="001F47CB">
        <w:rPr>
          <w:rStyle w:val="SubtleEmphasis"/>
        </w:rPr>
        <w:t xml:space="preserve">: Giao diện </w:t>
      </w:r>
      <w:r w:rsidR="00D4107C">
        <w:rPr>
          <w:rStyle w:val="SubtleEmphasis"/>
        </w:rPr>
        <w:t>Practice</w:t>
      </w:r>
      <w:r w:rsidR="00E733F3">
        <w:rPr>
          <w:rStyle w:val="SubtleEmphasis"/>
        </w:rPr>
        <w:t xml:space="preserve"> Mode </w:t>
      </w:r>
    </w:p>
    <w:p w14:paraId="0CC10491" w14:textId="4D02205C" w:rsidR="00C6595D" w:rsidRPr="001867CF" w:rsidRDefault="00C6595D" w:rsidP="00E733F3">
      <w:pPr>
        <w:spacing w:line="276" w:lineRule="auto"/>
        <w:ind w:firstLine="397"/>
        <w:jc w:val="both"/>
      </w:pPr>
      <w:r w:rsidRPr="001867CF">
        <w:lastRenderedPageBreak/>
        <w:t>Chế độ luyện tập giúp người chơi làm quen với màn chơi</w:t>
      </w:r>
      <w:r w:rsidR="001A779A">
        <w:t xml:space="preserve">, khi va chạm với chướng ngại vật, người chơi không cần bắt đầu </w:t>
      </w:r>
      <w:r w:rsidR="00C0323F">
        <w:t xml:space="preserve">lại mà chơi từ đầu mà chỉ cần tiếp tục lại tiến trình từ checkpoint </w:t>
      </w:r>
      <w:r w:rsidR="004657C3">
        <w:t>gần nhất</w:t>
      </w:r>
      <w:r w:rsidRPr="001867CF">
        <w:t>. Lượt chơi trong chế độ luyện tập sẽ không được tính điểm.</w:t>
      </w:r>
    </w:p>
    <w:p w14:paraId="606AF6C4" w14:textId="65781804" w:rsidR="00037C66" w:rsidRPr="00970133" w:rsidRDefault="00C6595D" w:rsidP="00E733F3">
      <w:pPr>
        <w:spacing w:line="276" w:lineRule="auto"/>
        <w:ind w:firstLine="397"/>
        <w:jc w:val="both"/>
      </w:pPr>
      <w:r w:rsidRPr="001867CF">
        <w:t>Trong chế độ luyện tập, có thể bấm phím Z để tạo điểm Checkpoint tại vị trí hiện tại của người chơi. Bấm phím X để xóa điểm Checkpoint gần nhất</w:t>
      </w:r>
      <w:r>
        <w:rPr>
          <w:lang w:val="vi-VN"/>
        </w:rPr>
        <w:t>.</w:t>
      </w:r>
    </w:p>
    <w:p w14:paraId="12EB25AE" w14:textId="37C31DC4" w:rsidR="00037C66" w:rsidRPr="00037C66" w:rsidRDefault="00037C66" w:rsidP="00037C66">
      <w:pPr>
        <w:pStyle w:val="Heading3"/>
        <w:numPr>
          <w:ilvl w:val="2"/>
          <w:numId w:val="20"/>
        </w:numPr>
      </w:pPr>
      <w:bookmarkStart w:id="23" w:name="_Toc168615596"/>
      <w:r w:rsidRPr="00037C66">
        <w:t>Giao diện tạm dừng</w:t>
      </w:r>
      <w:bookmarkEnd w:id="23"/>
    </w:p>
    <w:p w14:paraId="62113729" w14:textId="77777777" w:rsidR="00037C66" w:rsidRPr="001867CF" w:rsidRDefault="00037C66" w:rsidP="00D4107C">
      <w:pPr>
        <w:jc w:val="center"/>
      </w:pPr>
      <w:r w:rsidRPr="001867CF">
        <w:rPr>
          <w:noProof/>
        </w:rPr>
        <w:drawing>
          <wp:inline distT="114300" distB="114300" distL="114300" distR="114300" wp14:anchorId="301B5462" wp14:editId="4FC60CA6">
            <wp:extent cx="4641137" cy="2435551"/>
            <wp:effectExtent l="0" t="0" r="7620" b="3175"/>
            <wp:docPr id="2065622205" name="image3.png"/>
            <wp:cNvGraphicFramePr/>
            <a:graphic xmlns:a="http://schemas.openxmlformats.org/drawingml/2006/main">
              <a:graphicData uri="http://schemas.openxmlformats.org/drawingml/2006/picture">
                <pic:pic xmlns:pic="http://schemas.openxmlformats.org/drawingml/2006/picture">
                  <pic:nvPicPr>
                    <pic:cNvPr id="868480408" name="image3.png"/>
                    <pic:cNvPicPr preferRelativeResize="0"/>
                  </pic:nvPicPr>
                  <pic:blipFill>
                    <a:blip r:embed="rId25"/>
                    <a:srcRect/>
                    <a:stretch>
                      <a:fillRect/>
                    </a:stretch>
                  </pic:blipFill>
                  <pic:spPr>
                    <a:xfrm>
                      <a:off x="0" y="0"/>
                      <a:ext cx="4656119" cy="2443413"/>
                    </a:xfrm>
                    <a:prstGeom prst="rect">
                      <a:avLst/>
                    </a:prstGeom>
                    <a:ln/>
                  </pic:spPr>
                </pic:pic>
              </a:graphicData>
            </a:graphic>
          </wp:inline>
        </w:drawing>
      </w:r>
    </w:p>
    <w:p w14:paraId="03D950D5" w14:textId="6EE34252" w:rsidR="00037C66" w:rsidRPr="00945A7D" w:rsidRDefault="00037C66" w:rsidP="00945A7D">
      <w:pPr>
        <w:spacing w:before="120" w:after="240"/>
        <w:jc w:val="center"/>
        <w:rPr>
          <w:rStyle w:val="SubtleEmphasis"/>
        </w:rPr>
      </w:pPr>
      <w:bookmarkStart w:id="24" w:name="_147n2zr" w:colFirst="0" w:colLast="0"/>
      <w:bookmarkEnd w:id="24"/>
      <w:r w:rsidRPr="00945A7D">
        <w:rPr>
          <w:rStyle w:val="SubtleEmphasis"/>
        </w:rPr>
        <w:t xml:space="preserve">Hình </w:t>
      </w:r>
      <w:r w:rsidR="0037495A">
        <w:rPr>
          <w:rStyle w:val="SubtleEmphasis"/>
        </w:rPr>
        <w:t>8</w:t>
      </w:r>
      <w:r w:rsidRPr="00945A7D">
        <w:rPr>
          <w:rStyle w:val="SubtleEmphasis"/>
        </w:rPr>
        <w:t xml:space="preserve">: Giao diện </w:t>
      </w:r>
      <w:r w:rsidR="00E733F3" w:rsidRPr="00945A7D">
        <w:rPr>
          <w:rStyle w:val="SubtleEmphasis"/>
        </w:rPr>
        <w:t xml:space="preserve">tạm </w:t>
      </w:r>
      <w:r w:rsidRPr="00945A7D">
        <w:rPr>
          <w:rStyle w:val="SubtleEmphasis"/>
        </w:rPr>
        <w:t>dừng trò chơi</w:t>
      </w:r>
    </w:p>
    <w:p w14:paraId="42FEA09E" w14:textId="77777777" w:rsidR="00037C66" w:rsidRPr="001867CF" w:rsidRDefault="00037C66" w:rsidP="00172A0D">
      <w:pPr>
        <w:ind w:firstLine="720"/>
        <w:jc w:val="both"/>
      </w:pPr>
      <w:r w:rsidRPr="001867CF">
        <w:t>Giao diện tạm dừng trò chơi có 3 nút chức năng theo thứ tự từ trái sang phải là nút Gamemode, nút Resume và nút Menu, với các chức năng cụ thể:</w:t>
      </w:r>
    </w:p>
    <w:p w14:paraId="3D64B1CE" w14:textId="63C5568E" w:rsidR="00037C66" w:rsidRPr="001867CF" w:rsidRDefault="00037C66" w:rsidP="00037C66">
      <w:pPr>
        <w:pStyle w:val="ListParagraph"/>
        <w:numPr>
          <w:ilvl w:val="0"/>
          <w:numId w:val="30"/>
        </w:numPr>
      </w:pPr>
      <w:r w:rsidRPr="001867CF">
        <w:t>Nút Game Mode: Để chuyển từ chế độ chơi sang chế độ luyện tập (và ngược lại)</w:t>
      </w:r>
    </w:p>
    <w:p w14:paraId="5B05EE99" w14:textId="77777777" w:rsidR="00037C66" w:rsidRPr="001867CF" w:rsidRDefault="00037C66" w:rsidP="00037C66">
      <w:pPr>
        <w:pStyle w:val="ListParagraph"/>
        <w:numPr>
          <w:ilvl w:val="0"/>
          <w:numId w:val="30"/>
        </w:numPr>
      </w:pPr>
      <w:r w:rsidRPr="001867CF">
        <w:t>Nút Resume: Để quay lại với trò chơi</w:t>
      </w:r>
    </w:p>
    <w:p w14:paraId="0D9F375B" w14:textId="77777777" w:rsidR="00037C66" w:rsidRPr="001867CF" w:rsidRDefault="00037C66" w:rsidP="00037C66">
      <w:pPr>
        <w:pStyle w:val="ListParagraph"/>
        <w:numPr>
          <w:ilvl w:val="0"/>
          <w:numId w:val="30"/>
        </w:numPr>
      </w:pPr>
      <w:r w:rsidRPr="001867CF">
        <w:t>Nút Menu: Để trở về màn hình chọn màn chơi</w:t>
      </w:r>
    </w:p>
    <w:p w14:paraId="31D82EE6" w14:textId="085E90A7" w:rsidR="007E60AF" w:rsidRDefault="00472696" w:rsidP="00945A7D">
      <w:pPr>
        <w:pStyle w:val="Heading3"/>
        <w:numPr>
          <w:ilvl w:val="2"/>
          <w:numId w:val="20"/>
        </w:numPr>
        <w:spacing w:after="0"/>
      </w:pPr>
      <w:bookmarkStart w:id="25" w:name="_Toc168615597"/>
      <w:r w:rsidRPr="00472696">
        <w:rPr>
          <w:lang w:val="vi-VN"/>
        </w:rPr>
        <w:t>Giao diện chiến thắng</w:t>
      </w:r>
      <w:bookmarkEnd w:id="25"/>
    </w:p>
    <w:p w14:paraId="42F1AF3A" w14:textId="77777777" w:rsidR="00945A7D" w:rsidRPr="00945A7D" w:rsidRDefault="00945A7D" w:rsidP="00945A7D"/>
    <w:p w14:paraId="1A9F584F" w14:textId="5E7876B1" w:rsidR="006C16E1" w:rsidRPr="001867CF" w:rsidRDefault="00945A7D" w:rsidP="00D4107C">
      <w:pPr>
        <w:jc w:val="center"/>
      </w:pPr>
      <w:r w:rsidRPr="001867CF">
        <w:rPr>
          <w:noProof/>
        </w:rPr>
        <w:drawing>
          <wp:inline distT="114300" distB="114300" distL="114300" distR="114300" wp14:anchorId="4E6E3C57" wp14:editId="78E9C8B2">
            <wp:extent cx="4692015" cy="2628900"/>
            <wp:effectExtent l="0" t="0" r="0" b="0"/>
            <wp:docPr id="779625922" name="image4.png" descr="A purple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79625922" name="image4.png" descr="A purple background with white text&#10;&#10;Description automatically generated"/>
                    <pic:cNvPicPr preferRelativeResize="0"/>
                  </pic:nvPicPr>
                  <pic:blipFill rotWithShape="1">
                    <a:blip r:embed="rId26"/>
                    <a:srcRect t="1" b="11983"/>
                    <a:stretch/>
                  </pic:blipFill>
                  <pic:spPr>
                    <a:xfrm>
                      <a:off x="0" y="0"/>
                      <a:ext cx="4733260" cy="2652009"/>
                    </a:xfrm>
                    <a:prstGeom prst="rect">
                      <a:avLst/>
                    </a:prstGeom>
                    <a:ln/>
                  </pic:spPr>
                </pic:pic>
              </a:graphicData>
            </a:graphic>
          </wp:inline>
        </w:drawing>
      </w:r>
    </w:p>
    <w:p w14:paraId="74730199" w14:textId="2887D2DD" w:rsidR="00306C2B" w:rsidRDefault="00F945AF" w:rsidP="00945A7D">
      <w:pPr>
        <w:spacing w:before="120" w:after="240"/>
        <w:jc w:val="center"/>
        <w:rPr>
          <w:rStyle w:val="SubtleEmphasis"/>
        </w:rPr>
      </w:pPr>
      <w:r w:rsidRPr="001F47CB">
        <w:rPr>
          <w:rStyle w:val="SubtleEmphasis"/>
        </w:rPr>
        <w:t xml:space="preserve">Hình </w:t>
      </w:r>
      <w:r w:rsidR="0037495A">
        <w:rPr>
          <w:rStyle w:val="SubtleEmphasis"/>
        </w:rPr>
        <w:t>9</w:t>
      </w:r>
      <w:r w:rsidRPr="001F47CB">
        <w:rPr>
          <w:rStyle w:val="SubtleEmphasis"/>
        </w:rPr>
        <w:t>: Giao diện chiến thắng</w:t>
      </w:r>
    </w:p>
    <w:p w14:paraId="0E310791" w14:textId="4B4F80AB" w:rsidR="006C16E1" w:rsidRPr="001867CF" w:rsidRDefault="00306C2B" w:rsidP="00945A7D">
      <w:pPr>
        <w:ind w:firstLine="720"/>
        <w:jc w:val="both"/>
      </w:pPr>
      <w:r>
        <w:rPr>
          <w:rStyle w:val="SubtleEmphasis"/>
          <w:i w:val="0"/>
          <w:iCs w:val="0"/>
        </w:rPr>
        <w:t xml:space="preserve">Sau khi hoàn thành màn chơi, người chơi bấm </w:t>
      </w:r>
      <w:r w:rsidR="00DE3C38">
        <w:rPr>
          <w:rStyle w:val="SubtleEmphasis"/>
          <w:i w:val="0"/>
          <w:iCs w:val="0"/>
        </w:rPr>
        <w:t>Escape</w:t>
      </w:r>
      <w:r>
        <w:rPr>
          <w:rStyle w:val="SubtleEmphasis"/>
          <w:i w:val="0"/>
          <w:iCs w:val="0"/>
        </w:rPr>
        <w:t xml:space="preserve"> để quay trở về giao diện chọn màn chơi</w:t>
      </w:r>
      <w:r w:rsidR="00FC260C">
        <w:rPr>
          <w:rStyle w:val="SubtleEmphasis"/>
          <w:i w:val="0"/>
          <w:iCs w:val="0"/>
        </w:rPr>
        <w:t>.</w:t>
      </w:r>
      <w:bookmarkStart w:id="26" w:name="_23ckvvd" w:colFirst="0" w:colLast="0"/>
      <w:bookmarkEnd w:id="26"/>
    </w:p>
    <w:p w14:paraId="231DB954" w14:textId="4A8B1B28" w:rsidR="006C16E1" w:rsidRPr="00945A7D" w:rsidRDefault="00F945AF" w:rsidP="00945A7D">
      <w:pPr>
        <w:pStyle w:val="Title"/>
      </w:pPr>
      <w:bookmarkStart w:id="27" w:name="_wdrlhs85goyw" w:colFirst="0" w:colLast="0"/>
      <w:bookmarkEnd w:id="27"/>
      <w:r w:rsidRPr="001F47CB">
        <w:lastRenderedPageBreak/>
        <w:t>KẾT LUẬN</w:t>
      </w:r>
    </w:p>
    <w:p w14:paraId="53CFBB6E" w14:textId="77777777" w:rsidR="007E60AF" w:rsidRPr="007E60AF" w:rsidRDefault="007E60AF" w:rsidP="007E60AF">
      <w:pPr>
        <w:rPr>
          <w:lang w:val="vi-VN"/>
        </w:rPr>
      </w:pPr>
    </w:p>
    <w:p w14:paraId="465B867C" w14:textId="2857340E" w:rsidR="006C16E1" w:rsidRDefault="00F945AF" w:rsidP="0037495A">
      <w:pPr>
        <w:spacing w:line="276" w:lineRule="auto"/>
        <w:ind w:firstLine="397"/>
        <w:jc w:val="both"/>
        <w:rPr>
          <w:lang w:val="vi-VN"/>
        </w:rPr>
      </w:pPr>
      <w:r w:rsidRPr="007E60AF">
        <w:rPr>
          <w:b/>
        </w:rPr>
        <w:t>Giới thiệu về trò chơi</w:t>
      </w:r>
      <w:r w:rsidRPr="001867CF">
        <w:t xml:space="preserve">: Elemental World là một trò chơi giải trí đơn giản nhưng nổi bật với lối chơi nhanh, thử thách cao, cùng âm nhạc sôi động và hiệu ứng hình ảnh mượt mà. Người chơi điều khiển </w:t>
      </w:r>
      <w:r w:rsidR="00927A03">
        <w:t xml:space="preserve">nhân vật </w:t>
      </w:r>
      <w:r w:rsidRPr="001867CF">
        <w:t>vượt qua các chướng ngại vật theo nhịp điệu của âm nhạc.</w:t>
      </w:r>
    </w:p>
    <w:p w14:paraId="030136F6" w14:textId="77777777" w:rsidR="007E60AF" w:rsidRPr="007E60AF" w:rsidRDefault="007E60AF" w:rsidP="0037495A">
      <w:pPr>
        <w:spacing w:line="276" w:lineRule="auto"/>
        <w:ind w:firstLine="397"/>
        <w:jc w:val="both"/>
        <w:rPr>
          <w:lang w:val="vi-VN"/>
        </w:rPr>
      </w:pPr>
    </w:p>
    <w:p w14:paraId="40431B03" w14:textId="77777777" w:rsidR="006C16E1" w:rsidRDefault="00F945AF" w:rsidP="0037495A">
      <w:pPr>
        <w:spacing w:line="276" w:lineRule="auto"/>
        <w:ind w:firstLine="397"/>
        <w:jc w:val="both"/>
        <w:rPr>
          <w:lang w:val="vi-VN"/>
        </w:rPr>
      </w:pPr>
      <w:r w:rsidRPr="007E60AF">
        <w:rPr>
          <w:b/>
        </w:rPr>
        <w:t>Kết quả đạt được</w:t>
      </w:r>
      <w:r w:rsidRPr="001867CF">
        <w:t>: Trò chơi đã hoàn thành đầy đủ các tính năng cơ bản như di chuyển, va chạm, tốc độ, khả năng khởi động lại, lưu kỷ lục, và thiết kế chế độ luyện tập. Giao diện người dùng đơn giản, dễ nhìn và dễ sử dụng. Âm thanh và hiệu ứng được tích hợp tạo cảm giác sống động, và trò chơi đã được kiểm thử hoạt động ổn định trên Windows và macOS.</w:t>
      </w:r>
    </w:p>
    <w:p w14:paraId="64E6A90B" w14:textId="77777777" w:rsidR="007E60AF" w:rsidRPr="007E60AF" w:rsidRDefault="007E60AF" w:rsidP="0037495A">
      <w:pPr>
        <w:spacing w:line="276" w:lineRule="auto"/>
        <w:ind w:firstLine="397"/>
        <w:jc w:val="both"/>
        <w:rPr>
          <w:lang w:val="vi-VN"/>
        </w:rPr>
      </w:pPr>
    </w:p>
    <w:p w14:paraId="6970255E" w14:textId="343340D3" w:rsidR="006C16E1" w:rsidRDefault="00F945AF" w:rsidP="0037495A">
      <w:pPr>
        <w:spacing w:line="276" w:lineRule="auto"/>
        <w:ind w:firstLine="397"/>
        <w:jc w:val="both"/>
        <w:rPr>
          <w:lang w:val="vi-VN"/>
        </w:rPr>
      </w:pPr>
      <w:r w:rsidRPr="007E60AF">
        <w:rPr>
          <w:b/>
        </w:rPr>
        <w:t>Đánh giá</w:t>
      </w:r>
      <w:r w:rsidRPr="001867CF">
        <w:t>: Elemental World là trò chơi có sự kết hợp độc đáo giữa âm nhạc và lối chơi, đòi hỏi người chơi phải có phản xạ nhanh, kỹ năng điều khiển và sự kiên nhẫn. Giao diện và hiệu ứng được thiết kế bắt mắt, nhưng mức độ khó cao có thể làm người chơi mới cảm thấy nản lòng.</w:t>
      </w:r>
    </w:p>
    <w:p w14:paraId="3391DBBD" w14:textId="77777777" w:rsidR="007E60AF" w:rsidRPr="007E60AF" w:rsidRDefault="007E60AF" w:rsidP="0037495A">
      <w:pPr>
        <w:spacing w:line="276" w:lineRule="auto"/>
        <w:ind w:firstLine="397"/>
        <w:jc w:val="both"/>
        <w:rPr>
          <w:lang w:val="vi-VN"/>
        </w:rPr>
      </w:pPr>
    </w:p>
    <w:p w14:paraId="0E567AD7" w14:textId="77777777" w:rsidR="006C16E1" w:rsidRPr="001867CF" w:rsidRDefault="00F945AF" w:rsidP="0037495A">
      <w:pPr>
        <w:spacing w:line="276" w:lineRule="auto"/>
        <w:ind w:firstLine="397"/>
        <w:jc w:val="both"/>
      </w:pPr>
      <w:r w:rsidRPr="007E60AF">
        <w:rPr>
          <w:b/>
        </w:rPr>
        <w:t>Đề xuất</w:t>
      </w:r>
      <w:r w:rsidRPr="001867CF">
        <w:t>: Để cải thiện trải nghiệm người dùng, trò chơi có thể bổ sung nhiều tính năng mới như:</w:t>
      </w:r>
    </w:p>
    <w:p w14:paraId="26B34EF7" w14:textId="77777777" w:rsidR="006C16E1" w:rsidRPr="001867CF" w:rsidRDefault="00F945AF" w:rsidP="0037495A">
      <w:pPr>
        <w:pStyle w:val="ListParagraph"/>
        <w:numPr>
          <w:ilvl w:val="0"/>
          <w:numId w:val="31"/>
        </w:numPr>
        <w:spacing w:line="276" w:lineRule="auto"/>
        <w:ind w:left="1080" w:hanging="513"/>
        <w:jc w:val="both"/>
      </w:pPr>
      <w:r w:rsidRPr="001867CF">
        <w:t>Thêm cấp độ và chế độ chơi: Mở rộng các màn chơi với độ khó đa dạng, từ dễ đến khó, thu hút đa dạng người chơi.</w:t>
      </w:r>
    </w:p>
    <w:p w14:paraId="47E930CC" w14:textId="77777777" w:rsidR="006C16E1" w:rsidRPr="001867CF" w:rsidRDefault="00F945AF" w:rsidP="0037495A">
      <w:pPr>
        <w:pStyle w:val="ListParagraph"/>
        <w:numPr>
          <w:ilvl w:val="0"/>
          <w:numId w:val="31"/>
        </w:numPr>
        <w:spacing w:line="276" w:lineRule="auto"/>
        <w:ind w:left="1080" w:hanging="513"/>
        <w:jc w:val="both"/>
      </w:pPr>
      <w:r w:rsidRPr="001867CF">
        <w:t>Tính năng sáng tạo: Cho phép người chơi tự tạo bản đồ riêng với các chướng ngại vật do mình lựa chọn.</w:t>
      </w:r>
    </w:p>
    <w:p w14:paraId="5801DE7F" w14:textId="77777777" w:rsidR="006C16E1" w:rsidRPr="001867CF" w:rsidRDefault="00F945AF" w:rsidP="0037495A">
      <w:pPr>
        <w:pStyle w:val="ListParagraph"/>
        <w:numPr>
          <w:ilvl w:val="0"/>
          <w:numId w:val="31"/>
        </w:numPr>
        <w:spacing w:line="276" w:lineRule="auto"/>
        <w:ind w:left="1080" w:hanging="513"/>
        <w:jc w:val="both"/>
      </w:pPr>
      <w:r w:rsidRPr="001867CF">
        <w:t>Chế độ chơi nhiều người: Phát triển chế độ chơi nhiều người trực tuyến để tăng tính cạnh tranh và tạo sự kết nối giữa cộng đồng người chơi.</w:t>
      </w:r>
    </w:p>
    <w:p w14:paraId="5AC1868D" w14:textId="77777777" w:rsidR="0092465A" w:rsidRDefault="0092465A" w:rsidP="001867CF">
      <w:bookmarkStart w:id="28" w:name="_e1gz32xg54c3" w:colFirst="0" w:colLast="0"/>
      <w:bookmarkEnd w:id="28"/>
    </w:p>
    <w:sectPr w:rsidR="0092465A" w:rsidSect="00D4107C">
      <w:headerReference w:type="even" r:id="rId27"/>
      <w:headerReference w:type="default" r:id="rId28"/>
      <w:footerReference w:type="even" r:id="rId29"/>
      <w:footerReference w:type="default" r:id="rId30"/>
      <w:headerReference w:type="first" r:id="rId31"/>
      <w:footerReference w:type="first" r:id="rId32"/>
      <w:pgSz w:w="11907" w:h="16840"/>
      <w:pgMar w:top="964" w:right="964" w:bottom="964" w:left="1418" w:header="567" w:footer="113"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5EAD9" w14:textId="77777777" w:rsidR="00650D10" w:rsidRDefault="00650D10">
      <w:r>
        <w:separator/>
      </w:r>
    </w:p>
  </w:endnote>
  <w:endnote w:type="continuationSeparator" w:id="0">
    <w:p w14:paraId="2C692836" w14:textId="77777777" w:rsidR="00650D10" w:rsidRDefault="00650D10">
      <w:r>
        <w:continuationSeparator/>
      </w:r>
    </w:p>
  </w:endnote>
  <w:endnote w:type="continuationNotice" w:id="1">
    <w:p w14:paraId="639E9172" w14:textId="77777777" w:rsidR="00650D10" w:rsidRDefault="00650D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D96DA19-0046-4D67-BD23-CC19F2EEBE24}"/>
    <w:embedItalic r:id="rId2" w:fontKey="{2EA29E8A-E45A-438C-A0B5-A5676916D1AD}"/>
  </w:font>
  <w:font w:name="Calibri">
    <w:panose1 w:val="020F0502020204030204"/>
    <w:charset w:val="00"/>
    <w:family w:val="swiss"/>
    <w:pitch w:val="variable"/>
    <w:sig w:usb0="E4002EFF" w:usb1="C000247B" w:usb2="00000009" w:usb3="00000000" w:csb0="000001FF" w:csb1="00000000"/>
    <w:embedRegular r:id="rId3" w:fontKey="{0396869F-7DC1-455A-AF67-75FC6C0A99E3}"/>
  </w:font>
  <w:font w:name="Cambria">
    <w:panose1 w:val="02040503050406030204"/>
    <w:charset w:val="00"/>
    <w:family w:val="roman"/>
    <w:pitch w:val="variable"/>
    <w:sig w:usb0="E00006FF" w:usb1="420024FF" w:usb2="02000000" w:usb3="00000000" w:csb0="0000019F" w:csb1="00000000"/>
    <w:embedRegular r:id="rId4" w:fontKey="{B8B8B8C2-AE97-454A-8426-94219615403A}"/>
    <w:embedBold r:id="rId5" w:fontKey="{309426C3-8F74-4256-B05F-3C7EF59B97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1BC9C" w14:textId="15723748" w:rsidR="00515936" w:rsidRDefault="005159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E9F37" w14:textId="7C58FCC1" w:rsidR="006C16E1" w:rsidRDefault="00F945A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57673F">
      <w:rPr>
        <w:noProof/>
        <w:color w:val="000000"/>
      </w:rPr>
      <w:t>1</w:t>
    </w:r>
    <w:r>
      <w:rPr>
        <w:color w:val="000000"/>
      </w:rPr>
      <w:fldChar w:fldCharType="end"/>
    </w:r>
  </w:p>
  <w:p w14:paraId="2ECED3ED" w14:textId="77777777" w:rsidR="006C16E1" w:rsidRDefault="006C16E1">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043EB17" w14:paraId="74C759ED" w14:textId="77777777" w:rsidTr="7043EB17">
      <w:trPr>
        <w:trHeight w:val="300"/>
      </w:trPr>
      <w:tc>
        <w:tcPr>
          <w:tcW w:w="3020" w:type="dxa"/>
        </w:tcPr>
        <w:p w14:paraId="7AD23284" w14:textId="4BB2D28B" w:rsidR="7043EB17" w:rsidRDefault="7043EB17" w:rsidP="7043EB17">
          <w:pPr>
            <w:pStyle w:val="Header"/>
            <w:ind w:left="-115"/>
          </w:pPr>
        </w:p>
      </w:tc>
      <w:tc>
        <w:tcPr>
          <w:tcW w:w="3020" w:type="dxa"/>
        </w:tcPr>
        <w:p w14:paraId="28DBAFC6" w14:textId="052FB159" w:rsidR="7043EB17" w:rsidRDefault="7043EB17" w:rsidP="7043EB17">
          <w:pPr>
            <w:pStyle w:val="Header"/>
            <w:jc w:val="center"/>
          </w:pPr>
        </w:p>
      </w:tc>
      <w:tc>
        <w:tcPr>
          <w:tcW w:w="3020" w:type="dxa"/>
        </w:tcPr>
        <w:p w14:paraId="406D366C" w14:textId="2796B829" w:rsidR="7043EB17" w:rsidRDefault="7043EB17" w:rsidP="7043EB17">
          <w:pPr>
            <w:pStyle w:val="Header"/>
            <w:ind w:right="-115"/>
            <w:jc w:val="right"/>
          </w:pPr>
        </w:p>
      </w:tc>
    </w:tr>
  </w:tbl>
  <w:p w14:paraId="419E743A" w14:textId="02F0BF74" w:rsidR="00757892" w:rsidRDefault="007578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5F88C" w14:textId="77777777" w:rsidR="006C16E1" w:rsidRDefault="00F945A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792349">
      <w:rPr>
        <w:color w:val="000000"/>
      </w:rPr>
      <w:fldChar w:fldCharType="separate"/>
    </w:r>
    <w:r>
      <w:rPr>
        <w:color w:val="000000"/>
      </w:rPr>
      <w:fldChar w:fldCharType="end"/>
    </w:r>
  </w:p>
  <w:p w14:paraId="17CCC9B6" w14:textId="77777777" w:rsidR="006C16E1" w:rsidRDefault="006C16E1">
    <w:pPr>
      <w:pBdr>
        <w:top w:val="nil"/>
        <w:left w:val="nil"/>
        <w:bottom w:val="nil"/>
        <w:right w:val="nil"/>
        <w:between w:val="nil"/>
      </w:pBdr>
      <w:tabs>
        <w:tab w:val="center" w:pos="4320"/>
        <w:tab w:val="right" w:pos="8640"/>
      </w:tabs>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9977998"/>
      <w:docPartObj>
        <w:docPartGallery w:val="Page Numbers (Bottom of Page)"/>
        <w:docPartUnique/>
      </w:docPartObj>
    </w:sdtPr>
    <w:sdtEndPr>
      <w:rPr>
        <w:noProof/>
      </w:rPr>
    </w:sdtEndPr>
    <w:sdtContent>
      <w:p w14:paraId="09D6D695" w14:textId="2D3485DD" w:rsidR="001C668B" w:rsidRDefault="001C66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4990E1" w14:textId="77777777" w:rsidR="001C668B" w:rsidRPr="00A94EB8" w:rsidRDefault="001C668B" w:rsidP="00A94E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26201" w14:textId="77777777" w:rsidR="006C16E1" w:rsidRDefault="006C16E1">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01390" w14:textId="77777777" w:rsidR="00650D10" w:rsidRDefault="00650D10">
      <w:r>
        <w:separator/>
      </w:r>
    </w:p>
  </w:footnote>
  <w:footnote w:type="continuationSeparator" w:id="0">
    <w:p w14:paraId="416EF891" w14:textId="77777777" w:rsidR="00650D10" w:rsidRDefault="00650D10">
      <w:r>
        <w:continuationSeparator/>
      </w:r>
    </w:p>
  </w:footnote>
  <w:footnote w:type="continuationNotice" w:id="1">
    <w:p w14:paraId="6D069F74" w14:textId="77777777" w:rsidR="00650D10" w:rsidRDefault="00650D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043EB17" w14:paraId="5556CFDA" w14:textId="77777777" w:rsidTr="7043EB17">
      <w:trPr>
        <w:trHeight w:val="300"/>
      </w:trPr>
      <w:tc>
        <w:tcPr>
          <w:tcW w:w="3020" w:type="dxa"/>
        </w:tcPr>
        <w:p w14:paraId="131FC94B" w14:textId="1DAED3B8" w:rsidR="7043EB17" w:rsidRDefault="7043EB17" w:rsidP="7043EB17">
          <w:pPr>
            <w:pStyle w:val="Header"/>
            <w:ind w:left="-115"/>
          </w:pPr>
        </w:p>
      </w:tc>
      <w:tc>
        <w:tcPr>
          <w:tcW w:w="3020" w:type="dxa"/>
        </w:tcPr>
        <w:p w14:paraId="4A425493" w14:textId="5B52FEF5" w:rsidR="7043EB17" w:rsidRDefault="7043EB17" w:rsidP="7043EB17">
          <w:pPr>
            <w:pStyle w:val="Header"/>
            <w:jc w:val="center"/>
          </w:pPr>
        </w:p>
      </w:tc>
      <w:tc>
        <w:tcPr>
          <w:tcW w:w="3020" w:type="dxa"/>
        </w:tcPr>
        <w:p w14:paraId="52B1E698" w14:textId="16EA7F04" w:rsidR="7043EB17" w:rsidRDefault="7043EB17" w:rsidP="7043EB17">
          <w:pPr>
            <w:pStyle w:val="Header"/>
            <w:ind w:right="-115"/>
            <w:jc w:val="right"/>
          </w:pPr>
        </w:p>
      </w:tc>
    </w:tr>
  </w:tbl>
  <w:p w14:paraId="1767411F" w14:textId="1D025E09" w:rsidR="00757892" w:rsidRDefault="007578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043EB17" w14:paraId="4FBC891F" w14:textId="77777777" w:rsidTr="7043EB17">
      <w:trPr>
        <w:trHeight w:val="300"/>
      </w:trPr>
      <w:tc>
        <w:tcPr>
          <w:tcW w:w="3020" w:type="dxa"/>
        </w:tcPr>
        <w:p w14:paraId="663FA7E8" w14:textId="50E775F3" w:rsidR="7043EB17" w:rsidRDefault="7043EB17" w:rsidP="7043EB17">
          <w:pPr>
            <w:pStyle w:val="Header"/>
            <w:ind w:left="-115"/>
          </w:pPr>
        </w:p>
      </w:tc>
      <w:tc>
        <w:tcPr>
          <w:tcW w:w="3020" w:type="dxa"/>
        </w:tcPr>
        <w:p w14:paraId="41B4C3C0" w14:textId="2814B04F" w:rsidR="7043EB17" w:rsidRDefault="7043EB17" w:rsidP="7043EB17">
          <w:pPr>
            <w:pStyle w:val="Header"/>
            <w:jc w:val="center"/>
          </w:pPr>
        </w:p>
      </w:tc>
      <w:tc>
        <w:tcPr>
          <w:tcW w:w="3020" w:type="dxa"/>
        </w:tcPr>
        <w:p w14:paraId="09062456" w14:textId="546ECAAD" w:rsidR="7043EB17" w:rsidRDefault="7043EB17" w:rsidP="7043EB17">
          <w:pPr>
            <w:pStyle w:val="Header"/>
            <w:ind w:right="-115"/>
            <w:jc w:val="right"/>
          </w:pPr>
        </w:p>
      </w:tc>
    </w:tr>
  </w:tbl>
  <w:p w14:paraId="02903513" w14:textId="4E52C826" w:rsidR="00757892" w:rsidRDefault="007578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B57D2" w14:textId="77777777" w:rsidR="006C16E1" w:rsidRDefault="006C16E1">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20C33" w14:textId="45CB8643" w:rsidR="006C16E1" w:rsidRDefault="00F945AF">
    <w:pPr>
      <w:pBdr>
        <w:top w:val="nil"/>
        <w:left w:val="nil"/>
        <w:bottom w:val="single" w:sz="4" w:space="1" w:color="000000"/>
        <w:right w:val="nil"/>
        <w:between w:val="nil"/>
      </w:pBdr>
      <w:tabs>
        <w:tab w:val="center" w:pos="4320"/>
        <w:tab w:val="right" w:pos="8640"/>
        <w:tab w:val="right" w:pos="9072"/>
      </w:tabs>
      <w:jc w:val="center"/>
      <w:rPr>
        <w:color w:val="000000"/>
      </w:rPr>
    </w:pPr>
    <w:r>
      <w:rPr>
        <w:b/>
        <w:color w:val="000000"/>
      </w:rPr>
      <w:t xml:space="preserve">IT3100 – Lập trình hướng đối tượng                     </w:t>
    </w:r>
    <w:r>
      <w:rPr>
        <w:b/>
        <w:color w:val="000000"/>
      </w:rPr>
      <w:tab/>
    </w:r>
    <w:r w:rsidR="00D4107C">
      <w:rPr>
        <w:b/>
        <w:color w:val="000000"/>
      </w:rPr>
      <w:t>Nhóm 78</w:t>
    </w:r>
    <w:r>
      <w:rPr>
        <w:b/>
        <w:color w:val="00000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47D6A" w14:textId="77777777" w:rsidR="006C16E1" w:rsidRDefault="006C16E1">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B3362"/>
    <w:multiLevelType w:val="hybridMultilevel"/>
    <w:tmpl w:val="C824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8126C"/>
    <w:multiLevelType w:val="multilevel"/>
    <w:tmpl w:val="DBC802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B903961"/>
    <w:multiLevelType w:val="hybridMultilevel"/>
    <w:tmpl w:val="D60041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E270F92"/>
    <w:multiLevelType w:val="multilevel"/>
    <w:tmpl w:val="33CECF8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C40C6E"/>
    <w:multiLevelType w:val="multilevel"/>
    <w:tmpl w:val="21B0D71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37656DD"/>
    <w:multiLevelType w:val="multilevel"/>
    <w:tmpl w:val="5C02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DC3DF9"/>
    <w:multiLevelType w:val="multilevel"/>
    <w:tmpl w:val="FB8600A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361563"/>
    <w:multiLevelType w:val="multilevel"/>
    <w:tmpl w:val="47DAEEA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19046E6B"/>
    <w:multiLevelType w:val="hybridMultilevel"/>
    <w:tmpl w:val="7E726A0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 w15:restartNumberingAfterBreak="0">
    <w:nsid w:val="1A282F89"/>
    <w:multiLevelType w:val="hybridMultilevel"/>
    <w:tmpl w:val="8C38C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93AA4"/>
    <w:multiLevelType w:val="multilevel"/>
    <w:tmpl w:val="EF426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0946BA"/>
    <w:multiLevelType w:val="multilevel"/>
    <w:tmpl w:val="249CB606"/>
    <w:lvl w:ilvl="0">
      <w:start w:val="1"/>
      <w:numFmt w:val="decimal"/>
      <w:lvlText w:val="%1."/>
      <w:lvlJc w:val="left"/>
      <w:pPr>
        <w:ind w:left="720" w:hanging="360"/>
      </w:pPr>
      <w:rPr>
        <w:i w:val="0"/>
        <w:vertAlign w:val="baseline"/>
      </w:rPr>
    </w:lvl>
    <w:lvl w:ilvl="1">
      <w:start w:val="1"/>
      <w:numFmt w:val="decimal"/>
      <w:lvlText w:val="%1.%2"/>
      <w:lvlJc w:val="left"/>
      <w:pPr>
        <w:ind w:left="864" w:hanging="503"/>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080" w:hanging="72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160" w:hanging="1800"/>
      </w:pPr>
      <w:rPr>
        <w:vertAlign w:val="baseline"/>
      </w:rPr>
    </w:lvl>
  </w:abstractNum>
  <w:abstractNum w:abstractNumId="12" w15:restartNumberingAfterBreak="0">
    <w:nsid w:val="2BB86BCB"/>
    <w:multiLevelType w:val="hybridMultilevel"/>
    <w:tmpl w:val="3042DE7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2E4A052B"/>
    <w:multiLevelType w:val="multilevel"/>
    <w:tmpl w:val="CBF29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40C5F52"/>
    <w:multiLevelType w:val="hybridMultilevel"/>
    <w:tmpl w:val="343A1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6AB6A1E"/>
    <w:multiLevelType w:val="hybridMultilevel"/>
    <w:tmpl w:val="ABDEDD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FA40CA"/>
    <w:multiLevelType w:val="multilevel"/>
    <w:tmpl w:val="9AF88C4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38CB7AE2"/>
    <w:multiLevelType w:val="hybridMultilevel"/>
    <w:tmpl w:val="CC2A1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BC686C"/>
    <w:multiLevelType w:val="multilevel"/>
    <w:tmpl w:val="8376CD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2E76549"/>
    <w:multiLevelType w:val="multilevel"/>
    <w:tmpl w:val="E9B2072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0" w15:restartNumberingAfterBreak="0">
    <w:nsid w:val="4DFA2A81"/>
    <w:multiLevelType w:val="multilevel"/>
    <w:tmpl w:val="94482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DC24F2"/>
    <w:multiLevelType w:val="multilevel"/>
    <w:tmpl w:val="3F92233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5A1C2448"/>
    <w:multiLevelType w:val="hybridMultilevel"/>
    <w:tmpl w:val="2A8EF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6D4657"/>
    <w:multiLevelType w:val="multilevel"/>
    <w:tmpl w:val="9502E1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5EE828B3"/>
    <w:multiLevelType w:val="hybridMultilevel"/>
    <w:tmpl w:val="1DB28F3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680269E8"/>
    <w:multiLevelType w:val="multilevel"/>
    <w:tmpl w:val="81229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8555EBD"/>
    <w:multiLevelType w:val="hybridMultilevel"/>
    <w:tmpl w:val="6C3CDC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90000A"/>
    <w:multiLevelType w:val="multilevel"/>
    <w:tmpl w:val="5DB8DCDA"/>
    <w:lvl w:ilvl="0">
      <w:start w:val="1"/>
      <w:numFmt w:val="decimal"/>
      <w:lvlText w:val="1.2.%1"/>
      <w:lvlJc w:val="center"/>
      <w:pPr>
        <w:ind w:left="2160" w:hanging="360"/>
      </w:pPr>
      <w:rPr>
        <w:rFonts w:ascii="Times New Roman" w:eastAsia="Times New Roman" w:hAnsi="Times New Roman" w:cs="Times New Roman"/>
        <w:b/>
        <w:sz w:val="30"/>
        <w:szCs w:val="3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6AD77F87"/>
    <w:multiLevelType w:val="hybridMultilevel"/>
    <w:tmpl w:val="4498D8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DEA0AAE"/>
    <w:multiLevelType w:val="hybridMultilevel"/>
    <w:tmpl w:val="DAE03D70"/>
    <w:lvl w:ilvl="0" w:tplc="341C61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32E37"/>
    <w:multiLevelType w:val="multilevel"/>
    <w:tmpl w:val="7092082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1" w15:restartNumberingAfterBreak="0">
    <w:nsid w:val="77BF3BB2"/>
    <w:multiLevelType w:val="multilevel"/>
    <w:tmpl w:val="BB58A08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7C68781F"/>
    <w:multiLevelType w:val="multilevel"/>
    <w:tmpl w:val="0814693A"/>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7CEE0595"/>
    <w:multiLevelType w:val="multilevel"/>
    <w:tmpl w:val="939EB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6224965">
    <w:abstractNumId w:val="7"/>
  </w:num>
  <w:num w:numId="2" w16cid:durableId="885487667">
    <w:abstractNumId w:val="33"/>
  </w:num>
  <w:num w:numId="3" w16cid:durableId="950939021">
    <w:abstractNumId w:val="4"/>
  </w:num>
  <w:num w:numId="4" w16cid:durableId="1531991224">
    <w:abstractNumId w:val="30"/>
  </w:num>
  <w:num w:numId="5" w16cid:durableId="1468084717">
    <w:abstractNumId w:val="31"/>
  </w:num>
  <w:num w:numId="6" w16cid:durableId="830604038">
    <w:abstractNumId w:val="19"/>
  </w:num>
  <w:num w:numId="7" w16cid:durableId="1774546151">
    <w:abstractNumId w:val="23"/>
  </w:num>
  <w:num w:numId="8" w16cid:durableId="840199345">
    <w:abstractNumId w:val="32"/>
  </w:num>
  <w:num w:numId="9" w16cid:durableId="1203711167">
    <w:abstractNumId w:val="1"/>
  </w:num>
  <w:num w:numId="10" w16cid:durableId="1047340549">
    <w:abstractNumId w:val="5"/>
  </w:num>
  <w:num w:numId="11" w16cid:durableId="439646000">
    <w:abstractNumId w:val="21"/>
  </w:num>
  <w:num w:numId="12" w16cid:durableId="783843293">
    <w:abstractNumId w:val="11"/>
  </w:num>
  <w:num w:numId="13" w16cid:durableId="651176986">
    <w:abstractNumId w:val="10"/>
  </w:num>
  <w:num w:numId="14" w16cid:durableId="248778651">
    <w:abstractNumId w:val="18"/>
  </w:num>
  <w:num w:numId="15" w16cid:durableId="765659750">
    <w:abstractNumId w:val="16"/>
  </w:num>
  <w:num w:numId="16" w16cid:durableId="1659766545">
    <w:abstractNumId w:val="27"/>
  </w:num>
  <w:num w:numId="17" w16cid:durableId="1039629193">
    <w:abstractNumId w:val="25"/>
  </w:num>
  <w:num w:numId="18" w16cid:durableId="1727801765">
    <w:abstractNumId w:val="13"/>
  </w:num>
  <w:num w:numId="19" w16cid:durableId="160317742">
    <w:abstractNumId w:val="20"/>
  </w:num>
  <w:num w:numId="20" w16cid:durableId="623850906">
    <w:abstractNumId w:val="3"/>
  </w:num>
  <w:num w:numId="21" w16cid:durableId="749274592">
    <w:abstractNumId w:val="9"/>
  </w:num>
  <w:num w:numId="22" w16cid:durableId="301078599">
    <w:abstractNumId w:val="0"/>
  </w:num>
  <w:num w:numId="23" w16cid:durableId="1906183140">
    <w:abstractNumId w:val="17"/>
  </w:num>
  <w:num w:numId="24" w16cid:durableId="453792939">
    <w:abstractNumId w:val="22"/>
  </w:num>
  <w:num w:numId="25" w16cid:durableId="912079968">
    <w:abstractNumId w:val="29"/>
  </w:num>
  <w:num w:numId="26" w16cid:durableId="1111823672">
    <w:abstractNumId w:val="12"/>
  </w:num>
  <w:num w:numId="27" w16cid:durableId="1556575683">
    <w:abstractNumId w:val="2"/>
  </w:num>
  <w:num w:numId="28" w16cid:durableId="2035375234">
    <w:abstractNumId w:val="14"/>
  </w:num>
  <w:num w:numId="29" w16cid:durableId="146820543">
    <w:abstractNumId w:val="24"/>
  </w:num>
  <w:num w:numId="30" w16cid:durableId="453137459">
    <w:abstractNumId w:val="26"/>
  </w:num>
  <w:num w:numId="31" w16cid:durableId="741760133">
    <w:abstractNumId w:val="15"/>
  </w:num>
  <w:num w:numId="32" w16cid:durableId="2079668470">
    <w:abstractNumId w:val="28"/>
  </w:num>
  <w:num w:numId="33" w16cid:durableId="785655970">
    <w:abstractNumId w:val="8"/>
  </w:num>
  <w:num w:numId="34" w16cid:durableId="13594294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6E1"/>
    <w:rsid w:val="00012143"/>
    <w:rsid w:val="0001584C"/>
    <w:rsid w:val="00015BB9"/>
    <w:rsid w:val="00020C41"/>
    <w:rsid w:val="00032F8A"/>
    <w:rsid w:val="00037C66"/>
    <w:rsid w:val="00040F38"/>
    <w:rsid w:val="00042D86"/>
    <w:rsid w:val="00046B37"/>
    <w:rsid w:val="0005038A"/>
    <w:rsid w:val="000553F1"/>
    <w:rsid w:val="00067FE6"/>
    <w:rsid w:val="00070A44"/>
    <w:rsid w:val="00076F19"/>
    <w:rsid w:val="00085376"/>
    <w:rsid w:val="0008609E"/>
    <w:rsid w:val="000948D9"/>
    <w:rsid w:val="00094B13"/>
    <w:rsid w:val="00096034"/>
    <w:rsid w:val="000B5FA2"/>
    <w:rsid w:val="000D06DC"/>
    <w:rsid w:val="000E2A59"/>
    <w:rsid w:val="000F01E7"/>
    <w:rsid w:val="000F59AF"/>
    <w:rsid w:val="0011269E"/>
    <w:rsid w:val="00117F9F"/>
    <w:rsid w:val="00120F18"/>
    <w:rsid w:val="00130BCE"/>
    <w:rsid w:val="00131EBA"/>
    <w:rsid w:val="00134E9D"/>
    <w:rsid w:val="00135B20"/>
    <w:rsid w:val="0014362C"/>
    <w:rsid w:val="001471BC"/>
    <w:rsid w:val="00167A57"/>
    <w:rsid w:val="00170EF9"/>
    <w:rsid w:val="00172A0D"/>
    <w:rsid w:val="00183D0F"/>
    <w:rsid w:val="001867CF"/>
    <w:rsid w:val="0018780E"/>
    <w:rsid w:val="00187F30"/>
    <w:rsid w:val="001A00FE"/>
    <w:rsid w:val="001A0A17"/>
    <w:rsid w:val="001A1ABE"/>
    <w:rsid w:val="001A779A"/>
    <w:rsid w:val="001B09E9"/>
    <w:rsid w:val="001B1846"/>
    <w:rsid w:val="001B3255"/>
    <w:rsid w:val="001C668B"/>
    <w:rsid w:val="001D158C"/>
    <w:rsid w:val="001D6730"/>
    <w:rsid w:val="001D7EDD"/>
    <w:rsid w:val="001E254D"/>
    <w:rsid w:val="001E5F17"/>
    <w:rsid w:val="001E6493"/>
    <w:rsid w:val="001F3211"/>
    <w:rsid w:val="001F47CB"/>
    <w:rsid w:val="001F6B77"/>
    <w:rsid w:val="001F7177"/>
    <w:rsid w:val="00207357"/>
    <w:rsid w:val="00212768"/>
    <w:rsid w:val="0022186D"/>
    <w:rsid w:val="002238D5"/>
    <w:rsid w:val="002258BF"/>
    <w:rsid w:val="002346D5"/>
    <w:rsid w:val="00240630"/>
    <w:rsid w:val="00251E2F"/>
    <w:rsid w:val="00254A06"/>
    <w:rsid w:val="00255192"/>
    <w:rsid w:val="002553D3"/>
    <w:rsid w:val="002570FC"/>
    <w:rsid w:val="00263BA0"/>
    <w:rsid w:val="00264E11"/>
    <w:rsid w:val="00264EB0"/>
    <w:rsid w:val="00283181"/>
    <w:rsid w:val="00294F7B"/>
    <w:rsid w:val="00297C12"/>
    <w:rsid w:val="002A13D6"/>
    <w:rsid w:val="002A1A60"/>
    <w:rsid w:val="002B24B6"/>
    <w:rsid w:val="002B4DD7"/>
    <w:rsid w:val="002D0D42"/>
    <w:rsid w:val="002D1B5D"/>
    <w:rsid w:val="002D3798"/>
    <w:rsid w:val="002D55E7"/>
    <w:rsid w:val="002D5A31"/>
    <w:rsid w:val="002E3547"/>
    <w:rsid w:val="002F5946"/>
    <w:rsid w:val="00306C2B"/>
    <w:rsid w:val="003127EF"/>
    <w:rsid w:val="00313798"/>
    <w:rsid w:val="00315008"/>
    <w:rsid w:val="003179A1"/>
    <w:rsid w:val="00330718"/>
    <w:rsid w:val="003361E1"/>
    <w:rsid w:val="00340514"/>
    <w:rsid w:val="00340ADC"/>
    <w:rsid w:val="00362B91"/>
    <w:rsid w:val="00367139"/>
    <w:rsid w:val="0037495A"/>
    <w:rsid w:val="003852A6"/>
    <w:rsid w:val="00386A1F"/>
    <w:rsid w:val="003942E4"/>
    <w:rsid w:val="00396E9C"/>
    <w:rsid w:val="003A4CBF"/>
    <w:rsid w:val="003B5077"/>
    <w:rsid w:val="003B5AFC"/>
    <w:rsid w:val="003C25E9"/>
    <w:rsid w:val="003C4E3D"/>
    <w:rsid w:val="003C5E08"/>
    <w:rsid w:val="003C70A1"/>
    <w:rsid w:val="003D08B6"/>
    <w:rsid w:val="003D51DD"/>
    <w:rsid w:val="003D6351"/>
    <w:rsid w:val="003E028A"/>
    <w:rsid w:val="003E1E35"/>
    <w:rsid w:val="003E7881"/>
    <w:rsid w:val="003F70FC"/>
    <w:rsid w:val="003F7360"/>
    <w:rsid w:val="003F7CFB"/>
    <w:rsid w:val="00400AB6"/>
    <w:rsid w:val="0040277B"/>
    <w:rsid w:val="00404A3A"/>
    <w:rsid w:val="00407BF9"/>
    <w:rsid w:val="00416224"/>
    <w:rsid w:val="0041627C"/>
    <w:rsid w:val="004170D6"/>
    <w:rsid w:val="004243ED"/>
    <w:rsid w:val="00436B8C"/>
    <w:rsid w:val="0043765A"/>
    <w:rsid w:val="004417D6"/>
    <w:rsid w:val="00442028"/>
    <w:rsid w:val="0044326F"/>
    <w:rsid w:val="00454B8A"/>
    <w:rsid w:val="00456768"/>
    <w:rsid w:val="004657C3"/>
    <w:rsid w:val="0047194F"/>
    <w:rsid w:val="00472696"/>
    <w:rsid w:val="00475C84"/>
    <w:rsid w:val="004860F8"/>
    <w:rsid w:val="004937EE"/>
    <w:rsid w:val="004950CB"/>
    <w:rsid w:val="00495BAE"/>
    <w:rsid w:val="004A62F6"/>
    <w:rsid w:val="004B3D59"/>
    <w:rsid w:val="004B405F"/>
    <w:rsid w:val="004B40DC"/>
    <w:rsid w:val="004C48E5"/>
    <w:rsid w:val="004D247C"/>
    <w:rsid w:val="004D4842"/>
    <w:rsid w:val="004D6764"/>
    <w:rsid w:val="004E298F"/>
    <w:rsid w:val="004E54CB"/>
    <w:rsid w:val="004E6365"/>
    <w:rsid w:val="004E6E4A"/>
    <w:rsid w:val="004F0D39"/>
    <w:rsid w:val="004F1F77"/>
    <w:rsid w:val="00503671"/>
    <w:rsid w:val="00515936"/>
    <w:rsid w:val="00525383"/>
    <w:rsid w:val="00527AA9"/>
    <w:rsid w:val="00562A0C"/>
    <w:rsid w:val="00572383"/>
    <w:rsid w:val="00573074"/>
    <w:rsid w:val="00574705"/>
    <w:rsid w:val="0057673F"/>
    <w:rsid w:val="00584602"/>
    <w:rsid w:val="00587E2E"/>
    <w:rsid w:val="00594D31"/>
    <w:rsid w:val="005A0B9D"/>
    <w:rsid w:val="005A2214"/>
    <w:rsid w:val="005B1DB8"/>
    <w:rsid w:val="005B3269"/>
    <w:rsid w:val="005B5768"/>
    <w:rsid w:val="005C032E"/>
    <w:rsid w:val="005C05EC"/>
    <w:rsid w:val="005C208E"/>
    <w:rsid w:val="005C3D1C"/>
    <w:rsid w:val="005D01D3"/>
    <w:rsid w:val="005D2B24"/>
    <w:rsid w:val="005E3BCB"/>
    <w:rsid w:val="005E6D88"/>
    <w:rsid w:val="005F335B"/>
    <w:rsid w:val="006025C5"/>
    <w:rsid w:val="00610E51"/>
    <w:rsid w:val="00612158"/>
    <w:rsid w:val="00617DAD"/>
    <w:rsid w:val="00621FE2"/>
    <w:rsid w:val="0062291C"/>
    <w:rsid w:val="00623F98"/>
    <w:rsid w:val="00632F0C"/>
    <w:rsid w:val="00632FEE"/>
    <w:rsid w:val="00642CE4"/>
    <w:rsid w:val="00650D10"/>
    <w:rsid w:val="00651DE0"/>
    <w:rsid w:val="00656B07"/>
    <w:rsid w:val="00657B7A"/>
    <w:rsid w:val="00657F78"/>
    <w:rsid w:val="006715F8"/>
    <w:rsid w:val="0067186B"/>
    <w:rsid w:val="00672066"/>
    <w:rsid w:val="006832AC"/>
    <w:rsid w:val="00691727"/>
    <w:rsid w:val="00691745"/>
    <w:rsid w:val="006A04F5"/>
    <w:rsid w:val="006A37C9"/>
    <w:rsid w:val="006A3A68"/>
    <w:rsid w:val="006A7563"/>
    <w:rsid w:val="006B56E0"/>
    <w:rsid w:val="006C16E1"/>
    <w:rsid w:val="006C7F1A"/>
    <w:rsid w:val="006D18ED"/>
    <w:rsid w:val="006D2F71"/>
    <w:rsid w:val="006F5884"/>
    <w:rsid w:val="006F6F0A"/>
    <w:rsid w:val="007010CE"/>
    <w:rsid w:val="00704C36"/>
    <w:rsid w:val="00710759"/>
    <w:rsid w:val="007129AA"/>
    <w:rsid w:val="00712B3B"/>
    <w:rsid w:val="007265B9"/>
    <w:rsid w:val="007266C2"/>
    <w:rsid w:val="00743F1D"/>
    <w:rsid w:val="007511F7"/>
    <w:rsid w:val="00757892"/>
    <w:rsid w:val="007709FC"/>
    <w:rsid w:val="00771416"/>
    <w:rsid w:val="00772D4D"/>
    <w:rsid w:val="00773966"/>
    <w:rsid w:val="00774AA1"/>
    <w:rsid w:val="00784D83"/>
    <w:rsid w:val="00792349"/>
    <w:rsid w:val="007A6312"/>
    <w:rsid w:val="007B1BB6"/>
    <w:rsid w:val="007B46BE"/>
    <w:rsid w:val="007B7EA0"/>
    <w:rsid w:val="007C1235"/>
    <w:rsid w:val="007C6BB7"/>
    <w:rsid w:val="007D18EE"/>
    <w:rsid w:val="007D4112"/>
    <w:rsid w:val="007E010E"/>
    <w:rsid w:val="007E2F0C"/>
    <w:rsid w:val="007E60AF"/>
    <w:rsid w:val="007E662A"/>
    <w:rsid w:val="007F0A5D"/>
    <w:rsid w:val="007F6A77"/>
    <w:rsid w:val="008006E9"/>
    <w:rsid w:val="00800EB0"/>
    <w:rsid w:val="0080256F"/>
    <w:rsid w:val="00803A66"/>
    <w:rsid w:val="008060B7"/>
    <w:rsid w:val="0080666E"/>
    <w:rsid w:val="00811300"/>
    <w:rsid w:val="00814F19"/>
    <w:rsid w:val="00820E17"/>
    <w:rsid w:val="00827EB7"/>
    <w:rsid w:val="008305C0"/>
    <w:rsid w:val="00833C8F"/>
    <w:rsid w:val="00833E91"/>
    <w:rsid w:val="008342E8"/>
    <w:rsid w:val="00840DEB"/>
    <w:rsid w:val="0085017C"/>
    <w:rsid w:val="008549B8"/>
    <w:rsid w:val="00877B57"/>
    <w:rsid w:val="00881D68"/>
    <w:rsid w:val="008827F5"/>
    <w:rsid w:val="00886E7E"/>
    <w:rsid w:val="0088736F"/>
    <w:rsid w:val="00894F96"/>
    <w:rsid w:val="008A1A05"/>
    <w:rsid w:val="008A341E"/>
    <w:rsid w:val="008A4B35"/>
    <w:rsid w:val="008A6BFB"/>
    <w:rsid w:val="008B1CA5"/>
    <w:rsid w:val="008B2636"/>
    <w:rsid w:val="008B4412"/>
    <w:rsid w:val="008C0B77"/>
    <w:rsid w:val="008C7673"/>
    <w:rsid w:val="008D1F4B"/>
    <w:rsid w:val="008D4F29"/>
    <w:rsid w:val="008D64AD"/>
    <w:rsid w:val="008D7429"/>
    <w:rsid w:val="008D782E"/>
    <w:rsid w:val="008F11ED"/>
    <w:rsid w:val="008F2562"/>
    <w:rsid w:val="00903143"/>
    <w:rsid w:val="009046A8"/>
    <w:rsid w:val="00906398"/>
    <w:rsid w:val="00906EF6"/>
    <w:rsid w:val="009078A1"/>
    <w:rsid w:val="00923F54"/>
    <w:rsid w:val="0092465A"/>
    <w:rsid w:val="009266FE"/>
    <w:rsid w:val="00927A03"/>
    <w:rsid w:val="0093219A"/>
    <w:rsid w:val="00936C7E"/>
    <w:rsid w:val="00936F6E"/>
    <w:rsid w:val="00940BCD"/>
    <w:rsid w:val="00945882"/>
    <w:rsid w:val="00945A7D"/>
    <w:rsid w:val="009462BD"/>
    <w:rsid w:val="0096003A"/>
    <w:rsid w:val="00965B36"/>
    <w:rsid w:val="00965C0A"/>
    <w:rsid w:val="00970133"/>
    <w:rsid w:val="00972262"/>
    <w:rsid w:val="009745DC"/>
    <w:rsid w:val="009813DB"/>
    <w:rsid w:val="00984993"/>
    <w:rsid w:val="00994FAC"/>
    <w:rsid w:val="00996EC7"/>
    <w:rsid w:val="009A170F"/>
    <w:rsid w:val="009A7361"/>
    <w:rsid w:val="009B444F"/>
    <w:rsid w:val="009B6EF6"/>
    <w:rsid w:val="009C3DDC"/>
    <w:rsid w:val="009D76A9"/>
    <w:rsid w:val="009E0994"/>
    <w:rsid w:val="009E112D"/>
    <w:rsid w:val="009F5A0A"/>
    <w:rsid w:val="009F6FD1"/>
    <w:rsid w:val="00A02718"/>
    <w:rsid w:val="00A075C6"/>
    <w:rsid w:val="00A12961"/>
    <w:rsid w:val="00A16C23"/>
    <w:rsid w:val="00A17A77"/>
    <w:rsid w:val="00A54396"/>
    <w:rsid w:val="00A55588"/>
    <w:rsid w:val="00A61EB1"/>
    <w:rsid w:val="00A76EA1"/>
    <w:rsid w:val="00A93AC9"/>
    <w:rsid w:val="00A94B3D"/>
    <w:rsid w:val="00A94EB8"/>
    <w:rsid w:val="00AA0EDE"/>
    <w:rsid w:val="00AA107C"/>
    <w:rsid w:val="00AA2B69"/>
    <w:rsid w:val="00AA4E68"/>
    <w:rsid w:val="00AA6243"/>
    <w:rsid w:val="00AB0DB4"/>
    <w:rsid w:val="00AB3859"/>
    <w:rsid w:val="00AB509C"/>
    <w:rsid w:val="00AB68BC"/>
    <w:rsid w:val="00AC04F2"/>
    <w:rsid w:val="00AC1A90"/>
    <w:rsid w:val="00AC391E"/>
    <w:rsid w:val="00AC53AC"/>
    <w:rsid w:val="00AC60ED"/>
    <w:rsid w:val="00AD0111"/>
    <w:rsid w:val="00AE20CA"/>
    <w:rsid w:val="00AF01EA"/>
    <w:rsid w:val="00AF42FE"/>
    <w:rsid w:val="00AF5CC4"/>
    <w:rsid w:val="00B0001C"/>
    <w:rsid w:val="00B11F3F"/>
    <w:rsid w:val="00B12A28"/>
    <w:rsid w:val="00B15147"/>
    <w:rsid w:val="00B16B11"/>
    <w:rsid w:val="00B2205D"/>
    <w:rsid w:val="00B2563F"/>
    <w:rsid w:val="00B34FE1"/>
    <w:rsid w:val="00B66023"/>
    <w:rsid w:val="00B706A0"/>
    <w:rsid w:val="00B709A1"/>
    <w:rsid w:val="00B80824"/>
    <w:rsid w:val="00B81100"/>
    <w:rsid w:val="00B8375F"/>
    <w:rsid w:val="00B908BE"/>
    <w:rsid w:val="00B92317"/>
    <w:rsid w:val="00BA408F"/>
    <w:rsid w:val="00BB367A"/>
    <w:rsid w:val="00BB5D14"/>
    <w:rsid w:val="00BB6725"/>
    <w:rsid w:val="00BC3F01"/>
    <w:rsid w:val="00BC5CF7"/>
    <w:rsid w:val="00BC6A08"/>
    <w:rsid w:val="00BC6A68"/>
    <w:rsid w:val="00BC7810"/>
    <w:rsid w:val="00BD0928"/>
    <w:rsid w:val="00BD1CBE"/>
    <w:rsid w:val="00BE458B"/>
    <w:rsid w:val="00BE5EB0"/>
    <w:rsid w:val="00BF46E6"/>
    <w:rsid w:val="00BF6BE8"/>
    <w:rsid w:val="00C01802"/>
    <w:rsid w:val="00C0323F"/>
    <w:rsid w:val="00C058A7"/>
    <w:rsid w:val="00C1626A"/>
    <w:rsid w:val="00C26418"/>
    <w:rsid w:val="00C274F9"/>
    <w:rsid w:val="00C27C2E"/>
    <w:rsid w:val="00C446D8"/>
    <w:rsid w:val="00C45C2A"/>
    <w:rsid w:val="00C63851"/>
    <w:rsid w:val="00C646D5"/>
    <w:rsid w:val="00C646EC"/>
    <w:rsid w:val="00C6595D"/>
    <w:rsid w:val="00C66D35"/>
    <w:rsid w:val="00C713BC"/>
    <w:rsid w:val="00C71D0F"/>
    <w:rsid w:val="00C81FDC"/>
    <w:rsid w:val="00C83CDE"/>
    <w:rsid w:val="00C84FE2"/>
    <w:rsid w:val="00C929D4"/>
    <w:rsid w:val="00C96FDA"/>
    <w:rsid w:val="00C97669"/>
    <w:rsid w:val="00CA0957"/>
    <w:rsid w:val="00CA7A11"/>
    <w:rsid w:val="00CB33CD"/>
    <w:rsid w:val="00CB6BAF"/>
    <w:rsid w:val="00CB7579"/>
    <w:rsid w:val="00CC0370"/>
    <w:rsid w:val="00CC3362"/>
    <w:rsid w:val="00CC567F"/>
    <w:rsid w:val="00CD54B9"/>
    <w:rsid w:val="00CE13C1"/>
    <w:rsid w:val="00CE4E71"/>
    <w:rsid w:val="00CE658E"/>
    <w:rsid w:val="00CF1B0A"/>
    <w:rsid w:val="00CF1E1E"/>
    <w:rsid w:val="00CF5271"/>
    <w:rsid w:val="00CF7583"/>
    <w:rsid w:val="00D03E02"/>
    <w:rsid w:val="00D10D0B"/>
    <w:rsid w:val="00D277CD"/>
    <w:rsid w:val="00D302E4"/>
    <w:rsid w:val="00D33724"/>
    <w:rsid w:val="00D351EB"/>
    <w:rsid w:val="00D407AF"/>
    <w:rsid w:val="00D4107C"/>
    <w:rsid w:val="00D421D4"/>
    <w:rsid w:val="00D437DA"/>
    <w:rsid w:val="00D5116F"/>
    <w:rsid w:val="00D535D9"/>
    <w:rsid w:val="00D624F7"/>
    <w:rsid w:val="00D62F8E"/>
    <w:rsid w:val="00D66AE9"/>
    <w:rsid w:val="00D672D9"/>
    <w:rsid w:val="00D713FF"/>
    <w:rsid w:val="00D7252C"/>
    <w:rsid w:val="00D734EB"/>
    <w:rsid w:val="00D80E59"/>
    <w:rsid w:val="00DA0413"/>
    <w:rsid w:val="00DA23B6"/>
    <w:rsid w:val="00DA24D3"/>
    <w:rsid w:val="00DA259B"/>
    <w:rsid w:val="00DB2B85"/>
    <w:rsid w:val="00DB2E80"/>
    <w:rsid w:val="00DB4FA1"/>
    <w:rsid w:val="00DE2AE8"/>
    <w:rsid w:val="00DE3998"/>
    <w:rsid w:val="00DE3C38"/>
    <w:rsid w:val="00DE53E5"/>
    <w:rsid w:val="00DE725F"/>
    <w:rsid w:val="00E01684"/>
    <w:rsid w:val="00E059D4"/>
    <w:rsid w:val="00E12EAA"/>
    <w:rsid w:val="00E13923"/>
    <w:rsid w:val="00E16F64"/>
    <w:rsid w:val="00E23E00"/>
    <w:rsid w:val="00E2494E"/>
    <w:rsid w:val="00E36D41"/>
    <w:rsid w:val="00E452F2"/>
    <w:rsid w:val="00E556E8"/>
    <w:rsid w:val="00E733F3"/>
    <w:rsid w:val="00E81850"/>
    <w:rsid w:val="00E85768"/>
    <w:rsid w:val="00E917E0"/>
    <w:rsid w:val="00E9336B"/>
    <w:rsid w:val="00E94962"/>
    <w:rsid w:val="00EB13F6"/>
    <w:rsid w:val="00EC2F6D"/>
    <w:rsid w:val="00ED18F7"/>
    <w:rsid w:val="00ED7E5F"/>
    <w:rsid w:val="00EF0D6A"/>
    <w:rsid w:val="00EF5E0F"/>
    <w:rsid w:val="00F2461D"/>
    <w:rsid w:val="00F26AA8"/>
    <w:rsid w:val="00F27E01"/>
    <w:rsid w:val="00F3667E"/>
    <w:rsid w:val="00F415A2"/>
    <w:rsid w:val="00F46804"/>
    <w:rsid w:val="00F46B65"/>
    <w:rsid w:val="00F46F74"/>
    <w:rsid w:val="00F62526"/>
    <w:rsid w:val="00F64F5A"/>
    <w:rsid w:val="00F661E0"/>
    <w:rsid w:val="00F74945"/>
    <w:rsid w:val="00F80BF5"/>
    <w:rsid w:val="00F945AF"/>
    <w:rsid w:val="00F947C2"/>
    <w:rsid w:val="00F94A72"/>
    <w:rsid w:val="00F96640"/>
    <w:rsid w:val="00FA1ABB"/>
    <w:rsid w:val="00FB3CD1"/>
    <w:rsid w:val="00FC260C"/>
    <w:rsid w:val="00FC5C7D"/>
    <w:rsid w:val="00FC668A"/>
    <w:rsid w:val="00FC7CDA"/>
    <w:rsid w:val="00FD0483"/>
    <w:rsid w:val="00FD6E59"/>
    <w:rsid w:val="00FE0F7F"/>
    <w:rsid w:val="00FE6C84"/>
    <w:rsid w:val="00FE75AB"/>
    <w:rsid w:val="00FF21D2"/>
    <w:rsid w:val="00FF2CF5"/>
    <w:rsid w:val="00FF40F9"/>
    <w:rsid w:val="0500793B"/>
    <w:rsid w:val="12CF2C38"/>
    <w:rsid w:val="212B8B32"/>
    <w:rsid w:val="25EF94C9"/>
    <w:rsid w:val="30FC988B"/>
    <w:rsid w:val="52C34830"/>
    <w:rsid w:val="53F4182D"/>
    <w:rsid w:val="57707923"/>
    <w:rsid w:val="7043EB17"/>
    <w:rsid w:val="7B816A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50B0E"/>
  <w15:docId w15:val="{563DEAE6-904E-4631-9EA9-85E1958B2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spacing w:before="480" w:after="480"/>
      <w:ind w:left="450"/>
      <w:jc w:val="center"/>
      <w:outlineLvl w:val="0"/>
    </w:pPr>
    <w:rPr>
      <w:b/>
      <w:sz w:val="32"/>
      <w:szCs w:val="32"/>
    </w:rPr>
  </w:style>
  <w:style w:type="paragraph" w:styleId="Heading2">
    <w:name w:val="heading 2"/>
    <w:basedOn w:val="Normal"/>
    <w:next w:val="Normal"/>
    <w:uiPriority w:val="9"/>
    <w:unhideWhenUsed/>
    <w:qFormat/>
    <w:rsid w:val="008060B7"/>
    <w:pPr>
      <w:spacing w:before="240" w:line="312" w:lineRule="auto"/>
      <w:outlineLvl w:val="1"/>
    </w:pPr>
    <w:rPr>
      <w:b/>
      <w:sz w:val="28"/>
    </w:rPr>
  </w:style>
  <w:style w:type="paragraph" w:styleId="Heading3">
    <w:name w:val="heading 3"/>
    <w:basedOn w:val="Normal"/>
    <w:next w:val="Normal"/>
    <w:uiPriority w:val="9"/>
    <w:unhideWhenUsed/>
    <w:qFormat/>
    <w:pPr>
      <w:keepNext/>
      <w:spacing w:before="240" w:after="240"/>
      <w:ind w:left="2160" w:hanging="1890"/>
      <w:outlineLvl w:val="2"/>
    </w:pPr>
    <w:rPr>
      <w:b/>
      <w:sz w:val="28"/>
      <w:szCs w:val="28"/>
    </w:rPr>
  </w:style>
  <w:style w:type="paragraph" w:styleId="Heading4">
    <w:name w:val="heading 4"/>
    <w:basedOn w:val="Normal"/>
    <w:next w:val="Normal"/>
    <w:uiPriority w:val="9"/>
    <w:unhideWhenUsed/>
    <w:qFormat/>
    <w:pPr>
      <w:keepNext/>
      <w:spacing w:before="240" w:after="120"/>
      <w:ind w:left="1854" w:hanging="1134"/>
      <w:jc w:val="both"/>
      <w:outlineLvl w:val="3"/>
    </w:pPr>
    <w:rPr>
      <w:rFonts w:ascii="Arial" w:eastAsia="Arial" w:hAnsi="Arial" w:cs="Arial"/>
      <w:sz w:val="28"/>
      <w:szCs w:val="28"/>
    </w:rPr>
  </w:style>
  <w:style w:type="paragraph" w:styleId="Heading5">
    <w:name w:val="heading 5"/>
    <w:basedOn w:val="Normal"/>
    <w:next w:val="Normal"/>
    <w:uiPriority w:val="9"/>
    <w:semiHidden/>
    <w:unhideWhenUsed/>
    <w:qFormat/>
    <w:pPr>
      <w:keepNext/>
      <w:tabs>
        <w:tab w:val="left" w:pos="2625"/>
      </w:tabs>
      <w:spacing w:before="120" w:after="40" w:line="288" w:lineRule="auto"/>
      <w:outlineLvl w:val="4"/>
    </w:pPr>
    <w:rPr>
      <w:rFonts w:ascii="Arial" w:eastAsia="Arial" w:hAnsi="Arial" w:cs="Arial"/>
      <w:b/>
    </w:rPr>
  </w:style>
  <w:style w:type="paragraph" w:styleId="Heading6">
    <w:name w:val="heading 6"/>
    <w:basedOn w:val="Normal"/>
    <w:next w:val="Normal"/>
    <w:uiPriority w:val="9"/>
    <w:semiHidden/>
    <w:unhideWhenUsed/>
    <w:qFormat/>
    <w:pPr>
      <w:keepNext/>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6"/>
      <w:szCs w:val="3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1">
    <w:name w:val="toc 1"/>
    <w:basedOn w:val="Normal"/>
    <w:next w:val="Normal"/>
    <w:autoRedefine/>
    <w:uiPriority w:val="39"/>
    <w:unhideWhenUsed/>
    <w:rsid w:val="00840DEB"/>
    <w:pPr>
      <w:tabs>
        <w:tab w:val="right" w:leader="dot" w:pos="9498"/>
      </w:tabs>
      <w:spacing w:after="100"/>
    </w:pPr>
    <w:rPr>
      <w:b/>
      <w:bCs/>
      <w:noProof/>
    </w:rPr>
  </w:style>
  <w:style w:type="paragraph" w:styleId="TOC2">
    <w:name w:val="toc 2"/>
    <w:basedOn w:val="Normal"/>
    <w:next w:val="Normal"/>
    <w:autoRedefine/>
    <w:uiPriority w:val="39"/>
    <w:unhideWhenUsed/>
    <w:rsid w:val="0057673F"/>
    <w:pPr>
      <w:spacing w:after="100"/>
      <w:ind w:left="260"/>
    </w:pPr>
  </w:style>
  <w:style w:type="paragraph" w:styleId="TOC3">
    <w:name w:val="toc 3"/>
    <w:basedOn w:val="Normal"/>
    <w:next w:val="Normal"/>
    <w:autoRedefine/>
    <w:uiPriority w:val="39"/>
    <w:unhideWhenUsed/>
    <w:rsid w:val="0057673F"/>
    <w:pPr>
      <w:spacing w:after="100"/>
      <w:ind w:left="520"/>
    </w:pPr>
  </w:style>
  <w:style w:type="character" w:styleId="Hyperlink">
    <w:name w:val="Hyperlink"/>
    <w:basedOn w:val="DefaultParagraphFont"/>
    <w:uiPriority w:val="99"/>
    <w:unhideWhenUsed/>
    <w:rsid w:val="0057673F"/>
    <w:rPr>
      <w:color w:val="0000FF" w:themeColor="hyperlink"/>
      <w:u w:val="single"/>
    </w:rPr>
  </w:style>
  <w:style w:type="paragraph" w:styleId="Header">
    <w:name w:val="header"/>
    <w:basedOn w:val="Normal"/>
    <w:link w:val="HeaderChar"/>
    <w:uiPriority w:val="99"/>
    <w:unhideWhenUsed/>
    <w:rsid w:val="0057673F"/>
    <w:pPr>
      <w:tabs>
        <w:tab w:val="center" w:pos="4680"/>
        <w:tab w:val="right" w:pos="9360"/>
      </w:tabs>
    </w:pPr>
  </w:style>
  <w:style w:type="character" w:customStyle="1" w:styleId="HeaderChar">
    <w:name w:val="Header Char"/>
    <w:basedOn w:val="DefaultParagraphFont"/>
    <w:link w:val="Header"/>
    <w:uiPriority w:val="99"/>
    <w:rsid w:val="0057673F"/>
  </w:style>
  <w:style w:type="paragraph" w:styleId="Footer">
    <w:name w:val="footer"/>
    <w:basedOn w:val="Normal"/>
    <w:link w:val="FooterChar"/>
    <w:uiPriority w:val="99"/>
    <w:unhideWhenUsed/>
    <w:rsid w:val="0057673F"/>
    <w:pPr>
      <w:tabs>
        <w:tab w:val="center" w:pos="4680"/>
        <w:tab w:val="right" w:pos="9360"/>
      </w:tabs>
    </w:pPr>
  </w:style>
  <w:style w:type="character" w:customStyle="1" w:styleId="FooterChar">
    <w:name w:val="Footer Char"/>
    <w:basedOn w:val="DefaultParagraphFont"/>
    <w:link w:val="Footer"/>
    <w:uiPriority w:val="99"/>
    <w:rsid w:val="0057673F"/>
  </w:style>
  <w:style w:type="paragraph" w:styleId="ListParagraph">
    <w:name w:val="List Paragraph"/>
    <w:basedOn w:val="Normal"/>
    <w:uiPriority w:val="34"/>
    <w:qFormat/>
    <w:rsid w:val="001867CF"/>
    <w:pPr>
      <w:ind w:left="720"/>
      <w:contextualSpacing/>
    </w:pPr>
  </w:style>
  <w:style w:type="character" w:styleId="SubtleEmphasis">
    <w:name w:val="Subtle Emphasis"/>
    <w:basedOn w:val="DefaultParagraphFont"/>
    <w:uiPriority w:val="19"/>
    <w:qFormat/>
    <w:rsid w:val="001F47CB"/>
    <w:rPr>
      <w:i/>
      <w:iCs/>
      <w:color w:val="404040" w:themeColor="text1" w:themeTint="BF"/>
    </w:rPr>
  </w:style>
  <w:style w:type="paragraph" w:styleId="TOCHeading">
    <w:name w:val="TOC Heading"/>
    <w:basedOn w:val="Heading1"/>
    <w:next w:val="Normal"/>
    <w:uiPriority w:val="39"/>
    <w:unhideWhenUsed/>
    <w:qFormat/>
    <w:rsid w:val="001F47CB"/>
    <w:pPr>
      <w:keepLines/>
      <w:pageBreakBefore w:val="0"/>
      <w:spacing w:before="240" w:after="0" w:line="259" w:lineRule="auto"/>
      <w:ind w:left="0"/>
      <w:jc w:val="left"/>
      <w:outlineLvl w:val="9"/>
    </w:pPr>
    <w:rPr>
      <w:rFonts w:asciiTheme="majorHAnsi" w:eastAsiaTheme="majorEastAsia" w:hAnsiTheme="majorHAnsi" w:cstheme="majorBidi"/>
      <w:b w:val="0"/>
      <w:color w:val="365F91" w:themeColor="accent1" w:themeShade="BF"/>
    </w:rPr>
  </w:style>
  <w:style w:type="table" w:styleId="TableGrid">
    <w:name w:val="Table Grid"/>
    <w:basedOn w:val="TableNormal"/>
    <w:uiPriority w:val="59"/>
    <w:rsid w:val="0075789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5B1D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9.jpeg"/><Relationship Id="rId32" Type="http://schemas.openxmlformats.org/officeDocument/2006/relationships/footer" Target="footer6.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header" Target="header3.xml"/><Relationship Id="rId30" Type="http://schemas.openxmlformats.org/officeDocument/2006/relationships/footer" Target="footer5.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198DC525AB0C498E66E801E0990E33" ma:contentTypeVersion="16" ma:contentTypeDescription="Create a new document." ma:contentTypeScope="" ma:versionID="cded2a14148a696505b3ec0b13d2185a">
  <xsd:schema xmlns:xsd="http://www.w3.org/2001/XMLSchema" xmlns:xs="http://www.w3.org/2001/XMLSchema" xmlns:p="http://schemas.microsoft.com/office/2006/metadata/properties" xmlns:ns3="734ad12e-f028-4e8d-9eec-fc3955d1bf94" xmlns:ns4="2a660bb1-2241-48a6-aaaa-4d835ea00b2f" targetNamespace="http://schemas.microsoft.com/office/2006/metadata/properties" ma:root="true" ma:fieldsID="09a758384dcec3030e79f8bdf6394f31" ns3:_="" ns4:_="">
    <xsd:import namespace="734ad12e-f028-4e8d-9eec-fc3955d1bf94"/>
    <xsd:import namespace="2a660bb1-2241-48a6-aaaa-4d835ea00b2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4ad12e-f028-4e8d-9eec-fc3955d1bf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660bb1-2241-48a6-aaaa-4d835ea00b2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34ad12e-f028-4e8d-9eec-fc3955d1bf9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DB69D2B-929B-45BC-AF8A-884A43C6B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4ad12e-f028-4e8d-9eec-fc3955d1bf94"/>
    <ds:schemaRef ds:uri="2a660bb1-2241-48a6-aaaa-4d835ea00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778D3C-B8E8-4B40-B2A7-5405A2603874}">
  <ds:schemaRefs>
    <ds:schemaRef ds:uri="http://purl.org/dc/terms/"/>
    <ds:schemaRef ds:uri="http://schemas.openxmlformats.org/package/2006/metadata/core-properties"/>
    <ds:schemaRef ds:uri="734ad12e-f028-4e8d-9eec-fc3955d1bf94"/>
    <ds:schemaRef ds:uri="http://schemas.microsoft.com/office/2006/documentManagement/types"/>
    <ds:schemaRef ds:uri="http://schemas.microsoft.com/office/infopath/2007/PartnerControls"/>
    <ds:schemaRef ds:uri="http://purl.org/dc/elements/1.1/"/>
    <ds:schemaRef ds:uri="http://schemas.microsoft.com/office/2006/metadata/properties"/>
    <ds:schemaRef ds:uri="2a660bb1-2241-48a6-aaaa-4d835ea00b2f"/>
    <ds:schemaRef ds:uri="http://www.w3.org/XML/1998/namespace"/>
    <ds:schemaRef ds:uri="http://purl.org/dc/dcmitype/"/>
  </ds:schemaRefs>
</ds:datastoreItem>
</file>

<file path=customXml/itemProps3.xml><?xml version="1.0" encoding="utf-8"?>
<ds:datastoreItem xmlns:ds="http://schemas.openxmlformats.org/officeDocument/2006/customXml" ds:itemID="{8FB56EC5-79AF-4ADC-A6A3-D6FDC19AE9A6}">
  <ds:schemaRefs>
    <ds:schemaRef ds:uri="http://schemas.openxmlformats.org/officeDocument/2006/bibliography"/>
  </ds:schemaRefs>
</ds:datastoreItem>
</file>

<file path=customXml/itemProps4.xml><?xml version="1.0" encoding="utf-8"?>
<ds:datastoreItem xmlns:ds="http://schemas.openxmlformats.org/officeDocument/2006/customXml" ds:itemID="{3883F3D2-4B90-461B-BFB5-AE05A876842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10281</CharactersWithSpaces>
  <SharedDoc>false</SharedDoc>
  <HLinks>
    <vt:vector size="90" baseType="variant">
      <vt:variant>
        <vt:i4>1769533</vt:i4>
      </vt:variant>
      <vt:variant>
        <vt:i4>86</vt:i4>
      </vt:variant>
      <vt:variant>
        <vt:i4>0</vt:i4>
      </vt:variant>
      <vt:variant>
        <vt:i4>5</vt:i4>
      </vt:variant>
      <vt:variant>
        <vt:lpwstr/>
      </vt:variant>
      <vt:variant>
        <vt:lpwstr>_Toc168615597</vt:lpwstr>
      </vt:variant>
      <vt:variant>
        <vt:i4>1769533</vt:i4>
      </vt:variant>
      <vt:variant>
        <vt:i4>80</vt:i4>
      </vt:variant>
      <vt:variant>
        <vt:i4>0</vt:i4>
      </vt:variant>
      <vt:variant>
        <vt:i4>5</vt:i4>
      </vt:variant>
      <vt:variant>
        <vt:lpwstr/>
      </vt:variant>
      <vt:variant>
        <vt:lpwstr>_Toc168615596</vt:lpwstr>
      </vt:variant>
      <vt:variant>
        <vt:i4>1769533</vt:i4>
      </vt:variant>
      <vt:variant>
        <vt:i4>74</vt:i4>
      </vt:variant>
      <vt:variant>
        <vt:i4>0</vt:i4>
      </vt:variant>
      <vt:variant>
        <vt:i4>5</vt:i4>
      </vt:variant>
      <vt:variant>
        <vt:lpwstr/>
      </vt:variant>
      <vt:variant>
        <vt:lpwstr>_Toc168615595</vt:lpwstr>
      </vt:variant>
      <vt:variant>
        <vt:i4>1769533</vt:i4>
      </vt:variant>
      <vt:variant>
        <vt:i4>68</vt:i4>
      </vt:variant>
      <vt:variant>
        <vt:i4>0</vt:i4>
      </vt:variant>
      <vt:variant>
        <vt:i4>5</vt:i4>
      </vt:variant>
      <vt:variant>
        <vt:lpwstr/>
      </vt:variant>
      <vt:variant>
        <vt:lpwstr>_Toc168615594</vt:lpwstr>
      </vt:variant>
      <vt:variant>
        <vt:i4>1769533</vt:i4>
      </vt:variant>
      <vt:variant>
        <vt:i4>62</vt:i4>
      </vt:variant>
      <vt:variant>
        <vt:i4>0</vt:i4>
      </vt:variant>
      <vt:variant>
        <vt:i4>5</vt:i4>
      </vt:variant>
      <vt:variant>
        <vt:lpwstr/>
      </vt:variant>
      <vt:variant>
        <vt:lpwstr>_Toc168615593</vt:lpwstr>
      </vt:variant>
      <vt:variant>
        <vt:i4>1769533</vt:i4>
      </vt:variant>
      <vt:variant>
        <vt:i4>56</vt:i4>
      </vt:variant>
      <vt:variant>
        <vt:i4>0</vt:i4>
      </vt:variant>
      <vt:variant>
        <vt:i4>5</vt:i4>
      </vt:variant>
      <vt:variant>
        <vt:lpwstr/>
      </vt:variant>
      <vt:variant>
        <vt:lpwstr>_Toc168615592</vt:lpwstr>
      </vt:variant>
      <vt:variant>
        <vt:i4>1769533</vt:i4>
      </vt:variant>
      <vt:variant>
        <vt:i4>50</vt:i4>
      </vt:variant>
      <vt:variant>
        <vt:i4>0</vt:i4>
      </vt:variant>
      <vt:variant>
        <vt:i4>5</vt:i4>
      </vt:variant>
      <vt:variant>
        <vt:lpwstr/>
      </vt:variant>
      <vt:variant>
        <vt:lpwstr>_Toc168615591</vt:lpwstr>
      </vt:variant>
      <vt:variant>
        <vt:i4>1769533</vt:i4>
      </vt:variant>
      <vt:variant>
        <vt:i4>44</vt:i4>
      </vt:variant>
      <vt:variant>
        <vt:i4>0</vt:i4>
      </vt:variant>
      <vt:variant>
        <vt:i4>5</vt:i4>
      </vt:variant>
      <vt:variant>
        <vt:lpwstr/>
      </vt:variant>
      <vt:variant>
        <vt:lpwstr>_Toc168615590</vt:lpwstr>
      </vt:variant>
      <vt:variant>
        <vt:i4>1703997</vt:i4>
      </vt:variant>
      <vt:variant>
        <vt:i4>38</vt:i4>
      </vt:variant>
      <vt:variant>
        <vt:i4>0</vt:i4>
      </vt:variant>
      <vt:variant>
        <vt:i4>5</vt:i4>
      </vt:variant>
      <vt:variant>
        <vt:lpwstr/>
      </vt:variant>
      <vt:variant>
        <vt:lpwstr>_Toc168615589</vt:lpwstr>
      </vt:variant>
      <vt:variant>
        <vt:i4>1703997</vt:i4>
      </vt:variant>
      <vt:variant>
        <vt:i4>32</vt:i4>
      </vt:variant>
      <vt:variant>
        <vt:i4>0</vt:i4>
      </vt:variant>
      <vt:variant>
        <vt:i4>5</vt:i4>
      </vt:variant>
      <vt:variant>
        <vt:lpwstr/>
      </vt:variant>
      <vt:variant>
        <vt:lpwstr>_Toc168615588</vt:lpwstr>
      </vt:variant>
      <vt:variant>
        <vt:i4>1703997</vt:i4>
      </vt:variant>
      <vt:variant>
        <vt:i4>26</vt:i4>
      </vt:variant>
      <vt:variant>
        <vt:i4>0</vt:i4>
      </vt:variant>
      <vt:variant>
        <vt:i4>5</vt:i4>
      </vt:variant>
      <vt:variant>
        <vt:lpwstr/>
      </vt:variant>
      <vt:variant>
        <vt:lpwstr>_Toc168615587</vt:lpwstr>
      </vt:variant>
      <vt:variant>
        <vt:i4>1703997</vt:i4>
      </vt:variant>
      <vt:variant>
        <vt:i4>20</vt:i4>
      </vt:variant>
      <vt:variant>
        <vt:i4>0</vt:i4>
      </vt:variant>
      <vt:variant>
        <vt:i4>5</vt:i4>
      </vt:variant>
      <vt:variant>
        <vt:lpwstr/>
      </vt:variant>
      <vt:variant>
        <vt:lpwstr>_Toc168615586</vt:lpwstr>
      </vt:variant>
      <vt:variant>
        <vt:i4>1703997</vt:i4>
      </vt:variant>
      <vt:variant>
        <vt:i4>14</vt:i4>
      </vt:variant>
      <vt:variant>
        <vt:i4>0</vt:i4>
      </vt:variant>
      <vt:variant>
        <vt:i4>5</vt:i4>
      </vt:variant>
      <vt:variant>
        <vt:lpwstr/>
      </vt:variant>
      <vt:variant>
        <vt:lpwstr>_Toc168615585</vt:lpwstr>
      </vt:variant>
      <vt:variant>
        <vt:i4>1703997</vt:i4>
      </vt:variant>
      <vt:variant>
        <vt:i4>8</vt:i4>
      </vt:variant>
      <vt:variant>
        <vt:i4>0</vt:i4>
      </vt:variant>
      <vt:variant>
        <vt:i4>5</vt:i4>
      </vt:variant>
      <vt:variant>
        <vt:lpwstr/>
      </vt:variant>
      <vt:variant>
        <vt:lpwstr>_Toc168615584</vt:lpwstr>
      </vt:variant>
      <vt:variant>
        <vt:i4>1703997</vt:i4>
      </vt:variant>
      <vt:variant>
        <vt:i4>2</vt:i4>
      </vt:variant>
      <vt:variant>
        <vt:i4>0</vt:i4>
      </vt:variant>
      <vt:variant>
        <vt:i4>5</vt:i4>
      </vt:variant>
      <vt:variant>
        <vt:lpwstr/>
      </vt:variant>
      <vt:variant>
        <vt:lpwstr>_Toc168615583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USD</dc:creator>
  <cp:keywords/>
  <cp:lastModifiedBy>Nguyen Thi Tra My 20225049</cp:lastModifiedBy>
  <cp:revision>2</cp:revision>
  <cp:lastPrinted>2024-06-23T04:13:00Z</cp:lastPrinted>
  <dcterms:created xsi:type="dcterms:W3CDTF">2024-06-23T04:15:00Z</dcterms:created>
  <dcterms:modified xsi:type="dcterms:W3CDTF">2024-06-23T04:15:00Z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0x010100FC198DC525AB0C498E66E801E0990E33</vt:lpwstr>
  </property>
</Properties>
</file>